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4322" w:rsidRPr="001810CD" w:rsidRDefault="007D40BF" w:rsidP="002A4F2F">
      <w:pPr>
        <w:pStyle w:val="Ttulo"/>
      </w:pPr>
      <w:bookmarkStart w:id="0" w:name="_GoBack"/>
      <w:bookmarkEnd w:id="0"/>
      <w:r w:rsidRPr="007D40BF">
        <w:t>Glos</w:t>
      </w:r>
      <w:r w:rsidR="001810CD">
        <w:t>ario de Términos y Definiciones</w:t>
      </w:r>
    </w:p>
    <w:p w:rsidR="00A91F87" w:rsidRPr="00ED1C65" w:rsidRDefault="00CF6BD1" w:rsidP="00ED1C65">
      <w:pPr>
        <w:pStyle w:val="Ttulo1"/>
      </w:pPr>
      <w:r>
        <w:t>Términos y definiciones para la i</w:t>
      </w:r>
      <w:r w:rsidR="00D80681">
        <w:t>nscripción</w:t>
      </w:r>
    </w:p>
    <w:p w:rsidR="00995A44" w:rsidRPr="00A91F87" w:rsidRDefault="006747BE" w:rsidP="00A91F87">
      <w:pPr>
        <w:pStyle w:val="Prrafodelista"/>
        <w:numPr>
          <w:ilvl w:val="0"/>
          <w:numId w:val="33"/>
        </w:numPr>
        <w:rPr>
          <w:b/>
        </w:rPr>
      </w:pPr>
      <w:r w:rsidRPr="00A91F87">
        <w:rPr>
          <w:b/>
        </w:rPr>
        <w:t xml:space="preserve">Grupo </w:t>
      </w:r>
      <w:r w:rsidR="00C623C3" w:rsidRPr="00A91F87">
        <w:rPr>
          <w:b/>
        </w:rPr>
        <w:t>f</w:t>
      </w:r>
      <w:r w:rsidRPr="00A91F87">
        <w:rPr>
          <w:b/>
        </w:rPr>
        <w:t xml:space="preserve">amiliar </w:t>
      </w:r>
      <w:r w:rsidR="00C623C3" w:rsidRPr="00A91F87">
        <w:rPr>
          <w:b/>
        </w:rPr>
        <w:t>c</w:t>
      </w:r>
      <w:r w:rsidRPr="00A91F87">
        <w:rPr>
          <w:b/>
        </w:rPr>
        <w:t>ampesino</w:t>
      </w:r>
      <w:r w:rsidR="002A4F2F" w:rsidRPr="00A91F87">
        <w:rPr>
          <w:b/>
        </w:rPr>
        <w:t xml:space="preserve">: </w:t>
      </w:r>
      <w:r w:rsidR="00A253D6">
        <w:t>C</w:t>
      </w:r>
      <w:r w:rsidR="00143F00" w:rsidRPr="00143F00">
        <w:t>onstituye la unidad social conformada por una o varias personas, parientes o no, que habitan bajo un mismo techo y comparten los alimentos, en un régimen de tipo familiar; pueden aportar o no fuerza de trabajo para el desarrollo de alguna actividad productiva.</w:t>
      </w:r>
    </w:p>
    <w:p w:rsidR="002638A9" w:rsidRPr="00A91F87" w:rsidRDefault="002638A9" w:rsidP="00A91F87">
      <w:pPr>
        <w:pStyle w:val="Prrafodelista"/>
        <w:ind w:left="0" w:right="758"/>
        <w:jc w:val="center"/>
        <w:rPr>
          <w:color w:val="FF0000"/>
        </w:rPr>
      </w:pPr>
      <w:r>
        <w:rPr>
          <w:noProof/>
          <w:lang w:eastAsia="es-EC"/>
        </w:rPr>
        <w:drawing>
          <wp:inline distT="0" distB="0" distL="0" distR="0" wp14:anchorId="67C9D311" wp14:editId="44B32272">
            <wp:extent cx="5219700" cy="308643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email">
                      <a:extLst>
                        <a:ext uri="{28A0092B-C50C-407E-A947-70E740481C1C}">
                          <a14:useLocalDpi xmlns:a14="http://schemas.microsoft.com/office/drawing/2010/main"/>
                        </a:ext>
                      </a:extLst>
                    </a:blip>
                    <a:srcRect/>
                    <a:stretch/>
                  </pic:blipFill>
                  <pic:spPr bwMode="auto">
                    <a:xfrm>
                      <a:off x="0" y="0"/>
                      <a:ext cx="5239986" cy="3098427"/>
                    </a:xfrm>
                    <a:prstGeom prst="rect">
                      <a:avLst/>
                    </a:prstGeom>
                    <a:ln>
                      <a:noFill/>
                    </a:ln>
                    <a:extLst>
                      <a:ext uri="{53640926-AAD7-44D8-BBD7-CCE9431645EC}">
                        <a14:shadowObscured xmlns:a14="http://schemas.microsoft.com/office/drawing/2010/main"/>
                      </a:ext>
                    </a:extLst>
                  </pic:spPr>
                </pic:pic>
              </a:graphicData>
            </a:graphic>
          </wp:inline>
        </w:drawing>
      </w:r>
    </w:p>
    <w:p w:rsidR="000430F8" w:rsidRPr="00A91F87" w:rsidRDefault="000430F8" w:rsidP="00A91F87">
      <w:pPr>
        <w:ind w:right="758"/>
        <w:jc w:val="center"/>
        <w:rPr>
          <w:i/>
          <w:color w:val="FF0000"/>
        </w:rPr>
      </w:pPr>
      <w:r w:rsidRPr="00A91F87">
        <w:rPr>
          <w:i/>
          <w:color w:val="FF0000"/>
        </w:rPr>
        <w:t>Nota: Ejemplo de Imagen de un grupo familiar (ejemplo argentina)</w:t>
      </w:r>
    </w:p>
    <w:p w:rsidR="00704322" w:rsidRPr="00A91F87" w:rsidRDefault="00704322" w:rsidP="00A91F87">
      <w:pPr>
        <w:pStyle w:val="Prrafodelista"/>
        <w:numPr>
          <w:ilvl w:val="0"/>
          <w:numId w:val="33"/>
        </w:numPr>
        <w:rPr>
          <w:b/>
        </w:rPr>
      </w:pPr>
      <w:r w:rsidRPr="00A91F87">
        <w:rPr>
          <w:b/>
        </w:rPr>
        <w:t xml:space="preserve">Representante del grupo </w:t>
      </w:r>
      <w:r w:rsidR="00C623C3" w:rsidRPr="00A91F87">
        <w:rPr>
          <w:b/>
        </w:rPr>
        <w:t>f</w:t>
      </w:r>
      <w:r w:rsidRPr="00A91F87">
        <w:rPr>
          <w:b/>
        </w:rPr>
        <w:t xml:space="preserve">amiliar </w:t>
      </w:r>
      <w:r w:rsidR="00C623C3" w:rsidRPr="00A91F87">
        <w:rPr>
          <w:b/>
        </w:rPr>
        <w:t>c</w:t>
      </w:r>
      <w:r w:rsidRPr="00A91F87">
        <w:rPr>
          <w:b/>
        </w:rPr>
        <w:t>ampesino</w:t>
      </w:r>
      <w:r w:rsidR="002A4F2F" w:rsidRPr="00A91F87">
        <w:rPr>
          <w:b/>
        </w:rPr>
        <w:t xml:space="preserve">: </w:t>
      </w:r>
      <w:r w:rsidR="00A253D6" w:rsidRPr="00A253D6">
        <w:t>Es la persona -mayor de 18 años- que dedica más tiempo</w:t>
      </w:r>
      <w:r w:rsidR="00AB69D6">
        <w:t xml:space="preserve"> a la unidad productiva familiar. </w:t>
      </w:r>
      <w:r w:rsidR="00A253D6">
        <w:t xml:space="preserve">Puede ser representante del grupo familiar campesino, el padre, madre, hijos. </w:t>
      </w:r>
    </w:p>
    <w:p w:rsidR="00E70459" w:rsidRPr="00A91F87" w:rsidRDefault="00E70459" w:rsidP="00A91F87">
      <w:pPr>
        <w:pStyle w:val="Prrafodelista"/>
        <w:numPr>
          <w:ilvl w:val="0"/>
          <w:numId w:val="33"/>
        </w:numPr>
        <w:rPr>
          <w:b/>
        </w:rPr>
      </w:pPr>
      <w:r w:rsidRPr="00A91F87">
        <w:rPr>
          <w:b/>
        </w:rPr>
        <w:t>Trabadores</w:t>
      </w:r>
      <w:r w:rsidR="00BC4A2E" w:rsidRPr="00A91F87">
        <w:rPr>
          <w:b/>
        </w:rPr>
        <w:t xml:space="preserve"> </w:t>
      </w:r>
      <w:r w:rsidR="00C623C3" w:rsidRPr="00A91F87">
        <w:rPr>
          <w:b/>
        </w:rPr>
        <w:t>f</w:t>
      </w:r>
      <w:r w:rsidR="00BC4A2E" w:rsidRPr="00A91F87">
        <w:rPr>
          <w:b/>
        </w:rPr>
        <w:t>amiliar</w:t>
      </w:r>
      <w:r w:rsidRPr="00A91F87">
        <w:rPr>
          <w:b/>
        </w:rPr>
        <w:t>es</w:t>
      </w:r>
      <w:r w:rsidR="002A4F2F" w:rsidRPr="00A91F87">
        <w:rPr>
          <w:b/>
        </w:rPr>
        <w:t xml:space="preserve">: </w:t>
      </w:r>
      <w:r>
        <w:t>Son las</w:t>
      </w:r>
      <w:r w:rsidRPr="000E5455">
        <w:t xml:space="preserve"> </w:t>
      </w:r>
      <w:r>
        <w:t>personas del grupo</w:t>
      </w:r>
      <w:r w:rsidRPr="000E5455">
        <w:t xml:space="preserve"> familia</w:t>
      </w:r>
      <w:r>
        <w:t>r</w:t>
      </w:r>
      <w:r w:rsidRPr="0052243C">
        <w:t xml:space="preserve"> mayor</w:t>
      </w:r>
      <w:r>
        <w:t>e</w:t>
      </w:r>
      <w:r w:rsidRPr="0052243C">
        <w:t>s de 8 años</w:t>
      </w:r>
      <w:r w:rsidRPr="000E5455">
        <w:t xml:space="preserve"> </w:t>
      </w:r>
      <w:r>
        <w:t>que trabaja</w:t>
      </w:r>
      <w:r w:rsidR="00EC065D">
        <w:t>n</w:t>
      </w:r>
      <w:r>
        <w:t xml:space="preserve"> 6 </w:t>
      </w:r>
      <w:r w:rsidR="00EC065D">
        <w:t xml:space="preserve">horas </w:t>
      </w:r>
      <w:r>
        <w:t xml:space="preserve">o más a la semana (7 días) </w:t>
      </w:r>
      <w:r w:rsidRPr="000E5455">
        <w:t>en la unidad productiva, sin percibir una remuneración o pago</w:t>
      </w:r>
      <w:r>
        <w:t xml:space="preserve"> alguno. </w:t>
      </w:r>
    </w:p>
    <w:p w:rsidR="006747BE" w:rsidRPr="00A91F87" w:rsidRDefault="00BC4A2E" w:rsidP="00A91F87">
      <w:pPr>
        <w:pStyle w:val="Prrafodelista"/>
        <w:numPr>
          <w:ilvl w:val="0"/>
          <w:numId w:val="33"/>
        </w:numPr>
        <w:rPr>
          <w:b/>
        </w:rPr>
      </w:pPr>
      <w:r w:rsidRPr="00A91F87">
        <w:rPr>
          <w:b/>
        </w:rPr>
        <w:t xml:space="preserve">Trabajador </w:t>
      </w:r>
      <w:r w:rsidR="00C623C3" w:rsidRPr="00A91F87">
        <w:rPr>
          <w:b/>
        </w:rPr>
        <w:t>r</w:t>
      </w:r>
      <w:r w:rsidRPr="00A91F87">
        <w:rPr>
          <w:b/>
        </w:rPr>
        <w:t>emunerado (ocasional y permanente)</w:t>
      </w:r>
      <w:r w:rsidR="002A4F2F" w:rsidRPr="00A91F87">
        <w:rPr>
          <w:b/>
        </w:rPr>
        <w:t xml:space="preserve">: </w:t>
      </w:r>
      <w:r w:rsidR="00C84C6C" w:rsidRPr="000E5455">
        <w:t>Son las personas que trabajan en las actividades agropecuarias de forma ocasional o permanente que reciben un valor o un pago por parte del empleador, productor o establecimiento. Los valores que perciben los trabajadores pueden ser diarios, semanales, quincenales, mensuales o por una actividad específica.</w:t>
      </w:r>
    </w:p>
    <w:p w:rsidR="000E74C6" w:rsidRPr="00A91F87" w:rsidRDefault="000C19B1" w:rsidP="00A91F87">
      <w:pPr>
        <w:pStyle w:val="Prrafodelista"/>
        <w:numPr>
          <w:ilvl w:val="0"/>
          <w:numId w:val="33"/>
        </w:numPr>
        <w:rPr>
          <w:b/>
        </w:rPr>
      </w:pPr>
      <w:r w:rsidRPr="00A91F87">
        <w:rPr>
          <w:b/>
        </w:rPr>
        <w:t>O</w:t>
      </w:r>
      <w:r w:rsidR="000E74C6" w:rsidRPr="00A91F87">
        <w:rPr>
          <w:b/>
        </w:rPr>
        <w:t>rganizaciones</w:t>
      </w:r>
      <w:r w:rsidR="002A4F2F" w:rsidRPr="00A91F87">
        <w:rPr>
          <w:b/>
        </w:rPr>
        <w:t xml:space="preserve"> con personería jurídica: </w:t>
      </w:r>
      <w:r w:rsidRPr="000C19B1">
        <w:t>Es aquella organización con capacidad legal para contratar y obligarse, regulada por una ley, y reconocida por una entidad pública competente según su objeto o fin social</w:t>
      </w:r>
    </w:p>
    <w:p w:rsidR="000E74C6" w:rsidRPr="00A91F87" w:rsidRDefault="000C19B1" w:rsidP="00A91F87">
      <w:pPr>
        <w:pStyle w:val="Prrafodelista"/>
        <w:numPr>
          <w:ilvl w:val="0"/>
          <w:numId w:val="33"/>
        </w:numPr>
        <w:rPr>
          <w:b/>
        </w:rPr>
      </w:pPr>
      <w:r w:rsidRPr="00A91F87">
        <w:rPr>
          <w:b/>
        </w:rPr>
        <w:t xml:space="preserve">Organizaciones de </w:t>
      </w:r>
      <w:r w:rsidR="00C623C3" w:rsidRPr="00A91F87">
        <w:rPr>
          <w:b/>
        </w:rPr>
        <w:t>h</w:t>
      </w:r>
      <w:r w:rsidRPr="00A91F87">
        <w:rPr>
          <w:b/>
        </w:rPr>
        <w:t xml:space="preserve">echo o </w:t>
      </w:r>
      <w:r w:rsidR="00C623C3" w:rsidRPr="00A91F87">
        <w:rPr>
          <w:b/>
        </w:rPr>
        <w:t>s</w:t>
      </w:r>
      <w:r w:rsidR="002A4F2F" w:rsidRPr="00A91F87">
        <w:rPr>
          <w:b/>
        </w:rPr>
        <w:t xml:space="preserve">in personería jurídica: </w:t>
      </w:r>
      <w:r w:rsidRPr="000C19B1">
        <w:t xml:space="preserve">Es aquella forma organizativa que, en ejercicio del derecho de libre asociación y autodeterminación, se expresa de manera organizada en defensa de los </w:t>
      </w:r>
      <w:r w:rsidRPr="000C19B1">
        <w:lastRenderedPageBreak/>
        <w:t xml:space="preserve">derechos comunes en base </w:t>
      </w:r>
      <w:r w:rsidR="007D015F" w:rsidRPr="000C19B1">
        <w:t>a</w:t>
      </w:r>
      <w:r w:rsidR="00C623C3">
        <w:t xml:space="preserve"> </w:t>
      </w:r>
      <w:r w:rsidR="007D015F" w:rsidRPr="000C19B1">
        <w:t>l</w:t>
      </w:r>
      <w:r w:rsidR="00C623C3">
        <w:t>a</w:t>
      </w:r>
      <w:r w:rsidRPr="000C19B1">
        <w:t xml:space="preserve"> autogestión; este tipo de organización presenta diferentes niveles de consolidación</w:t>
      </w:r>
      <w:r w:rsidR="00051FC7">
        <w:t xml:space="preserve">, por tanto puede </w:t>
      </w:r>
      <w:r w:rsidRPr="000C19B1">
        <w:t xml:space="preserve">encontrarse </w:t>
      </w:r>
      <w:r w:rsidR="00C623C3">
        <w:t xml:space="preserve">o no </w:t>
      </w:r>
      <w:r w:rsidRPr="000C19B1">
        <w:t>en proceso de obtención de la personería jurídica.</w:t>
      </w:r>
    </w:p>
    <w:p w:rsidR="005A31B1" w:rsidRDefault="000E74C6" w:rsidP="00576375">
      <w:pPr>
        <w:pStyle w:val="Ttulo2"/>
      </w:pPr>
      <w:r>
        <w:t>Formas organizativas</w:t>
      </w:r>
      <w:ins w:id="1" w:author="Julio Cabezas Giménez" w:date="2017-11-29T16:27:00Z">
        <w:r w:rsidR="009E59AE">
          <w:t xml:space="preserve"> </w:t>
        </w:r>
      </w:ins>
    </w:p>
    <w:p w:rsidR="007D015F" w:rsidRPr="00773CF2" w:rsidRDefault="007D015F" w:rsidP="00F03398">
      <w:pPr>
        <w:pStyle w:val="Prrafodelista"/>
        <w:numPr>
          <w:ilvl w:val="0"/>
          <w:numId w:val="19"/>
        </w:numPr>
      </w:pPr>
      <w:r w:rsidRPr="00F03398">
        <w:rPr>
          <w:b/>
        </w:rPr>
        <w:t>Asociaci</w:t>
      </w:r>
      <w:r w:rsidR="0021611C" w:rsidRPr="00F03398">
        <w:rPr>
          <w:b/>
        </w:rPr>
        <w:t>ón</w:t>
      </w:r>
      <w:r w:rsidRPr="00F03398">
        <w:rPr>
          <w:b/>
        </w:rPr>
        <w:t>:</w:t>
      </w:r>
      <w:r w:rsidRPr="00773CF2">
        <w:t xml:space="preserve"> creada por personas naturales, con actividades económicas productivas afines o complementarias, que tiene como objetivo producir, comercializar y consumir bienes y servicios lícitos. Para conforma</w:t>
      </w:r>
      <w:r w:rsidR="00E6229A">
        <w:t>r</w:t>
      </w:r>
      <w:r w:rsidRPr="00773CF2">
        <w:t xml:space="preserve"> una asociación se requiere un mínimo</w:t>
      </w:r>
      <w:r w:rsidR="008C1EEA">
        <w:t xml:space="preserve"> de 10 personas. </w:t>
      </w:r>
    </w:p>
    <w:p w:rsidR="00FA1A51" w:rsidRDefault="007D015F" w:rsidP="00F03398">
      <w:pPr>
        <w:pStyle w:val="Prrafodelista"/>
        <w:numPr>
          <w:ilvl w:val="0"/>
          <w:numId w:val="19"/>
        </w:numPr>
      </w:pPr>
      <w:r w:rsidRPr="00F03398">
        <w:rPr>
          <w:b/>
        </w:rPr>
        <w:t>Cooperativa:</w:t>
      </w:r>
      <w:r w:rsidRPr="00773CF2">
        <w:t xml:space="preserve"> conjunto de entidades o sociedad de personas que se unen de forma voluntaria para satisfacer necesidades económicas, sociales y culturales, mediante la creación de una empresa de propiedad conjunta y de gestión democrática, con personería jurídica de derecho pri</w:t>
      </w:r>
      <w:r w:rsidR="008C1EEA">
        <w:t xml:space="preserve">vado e interés social. </w:t>
      </w:r>
    </w:p>
    <w:p w:rsidR="00FA1A51" w:rsidRDefault="00C5033E" w:rsidP="00F03398">
      <w:pPr>
        <w:pStyle w:val="Prrafodelista"/>
        <w:numPr>
          <w:ilvl w:val="0"/>
          <w:numId w:val="19"/>
        </w:numPr>
      </w:pPr>
      <w:r w:rsidRPr="00F03398">
        <w:rPr>
          <w:b/>
        </w:rPr>
        <w:t>Comuna:</w:t>
      </w:r>
      <w:r w:rsidRPr="00F03398">
        <w:rPr>
          <w:rFonts w:cstheme="minorHAnsi"/>
          <w:b/>
          <w:bCs/>
          <w:color w:val="000000"/>
        </w:rPr>
        <w:t xml:space="preserve"> </w:t>
      </w:r>
      <w:r w:rsidR="00E3286F" w:rsidRPr="00F03398">
        <w:rPr>
          <w:rFonts w:cstheme="minorHAnsi"/>
          <w:color w:val="000000"/>
        </w:rPr>
        <w:t>forma</w:t>
      </w:r>
      <w:r w:rsidR="00FA1A51" w:rsidRPr="00F03398">
        <w:rPr>
          <w:rFonts w:cstheme="minorHAnsi"/>
          <w:color w:val="000000"/>
        </w:rPr>
        <w:t xml:space="preserve"> de organización territorial ancestral que agrupa a familias con características propias, idioma, territorio y propiedad colectiva, cultura, usos, costumbres y tradiciones, con una memoria histórica compartida y regidas por autoridades propias, con autonomías y atribuciones para ejercer derechos y contraer obligaciones. Para efectos de coordinación y </w:t>
      </w:r>
      <w:r w:rsidR="004F68BC" w:rsidRPr="00F03398">
        <w:rPr>
          <w:rFonts w:cstheme="minorHAnsi"/>
          <w:color w:val="000000"/>
        </w:rPr>
        <w:t>cooperación</w:t>
      </w:r>
      <w:r w:rsidR="00FA1A51" w:rsidRPr="00F03398">
        <w:rPr>
          <w:rFonts w:cstheme="minorHAnsi"/>
          <w:color w:val="000000"/>
        </w:rPr>
        <w:t xml:space="preserve"> con las instancias del Estado, las comunas serán consideradas como unidades básicas para la participación ciudadana al interior de los gobiernos autónomos descentralizados y en el sistema nacional descentralizado de planificación en el nivel de gobierno respectivo.</w:t>
      </w:r>
    </w:p>
    <w:p w:rsidR="00FA1A51" w:rsidRPr="00FB731F" w:rsidRDefault="00FA1A51" w:rsidP="00F03398">
      <w:pPr>
        <w:pStyle w:val="Prrafodelista"/>
        <w:numPr>
          <w:ilvl w:val="0"/>
          <w:numId w:val="19"/>
        </w:numPr>
      </w:pPr>
      <w:r w:rsidRPr="00F03398">
        <w:rPr>
          <w:b/>
        </w:rPr>
        <w:t>Comunidad</w:t>
      </w:r>
      <w:r w:rsidR="00C5033E" w:rsidRPr="00F03398">
        <w:rPr>
          <w:b/>
        </w:rPr>
        <w:t>:</w:t>
      </w:r>
      <w:r w:rsidR="00C5033E" w:rsidRPr="00F03398">
        <w:rPr>
          <w:rFonts w:cstheme="minorHAnsi"/>
          <w:color w:val="000000"/>
        </w:rPr>
        <w:t xml:space="preserve"> </w:t>
      </w:r>
      <w:r w:rsidRPr="00F03398">
        <w:rPr>
          <w:rFonts w:cstheme="minorHAnsi"/>
          <w:color w:val="000000"/>
        </w:rPr>
        <w:t>Es el conjunto de familias que habitan en un ámbito geográfico determinado, vinculadas por características e intereses comunes, que comparten una historia, usos, costumbres y tradiciones, basados en la práctica colectiva y principios de solidaridad, reciprocidad e igualdad</w:t>
      </w:r>
      <w:r w:rsidR="001B740A" w:rsidRPr="00F03398">
        <w:rPr>
          <w:rFonts w:cstheme="minorHAnsi"/>
          <w:color w:val="000000"/>
        </w:rPr>
        <w:t>.</w:t>
      </w:r>
    </w:p>
    <w:p w:rsidR="005A31B1" w:rsidRDefault="00452A2A" w:rsidP="00993E8D">
      <w:pPr>
        <w:pStyle w:val="Ttulo2"/>
        <w:ind w:right="758"/>
        <w:jc w:val="both"/>
      </w:pPr>
      <w:r>
        <w:t xml:space="preserve">Unidad </w:t>
      </w:r>
      <w:r w:rsidR="00CD5873">
        <w:t>P</w:t>
      </w:r>
      <w:r>
        <w:t xml:space="preserve">roductiva </w:t>
      </w:r>
      <w:r w:rsidR="00CD5873">
        <w:t>A</w:t>
      </w:r>
      <w:r>
        <w:t xml:space="preserve">gropecuaria del </w:t>
      </w:r>
      <w:r w:rsidR="004E11EB">
        <w:t>g</w:t>
      </w:r>
      <w:r>
        <w:t xml:space="preserve">rupo </w:t>
      </w:r>
      <w:r w:rsidR="004E11EB">
        <w:t>f</w:t>
      </w:r>
      <w:r>
        <w:t>amiliar</w:t>
      </w:r>
    </w:p>
    <w:p w:rsidR="00D5042A" w:rsidRDefault="004E11EB" w:rsidP="00993E8D">
      <w:pPr>
        <w:spacing w:after="0"/>
        <w:ind w:right="758"/>
        <w:jc w:val="both"/>
      </w:pPr>
      <w:r>
        <w:t xml:space="preserve">La </w:t>
      </w:r>
      <w:r w:rsidR="00FB731F">
        <w:t xml:space="preserve">Unidad de Producción Agropecuaria (UPA) es una extensión de tierra conformada por uno o varios terrenos dedicados a la producción agropecuaria, </w:t>
      </w:r>
      <w:r w:rsidR="003328B5">
        <w:t>bajo la</w:t>
      </w:r>
      <w:r w:rsidR="00FB731F">
        <w:t xml:space="preserve"> gerencia única y comparten los mismos medios de producción como: mano de obra, maquinaria, etc. La gerencia de los terrenos puede ser ejercida por una persona, un hogar, una empresa, una cooperativa o cualquier otra forma de dirección. </w:t>
      </w:r>
    </w:p>
    <w:p w:rsidR="009903D8" w:rsidRDefault="009903D8" w:rsidP="00993E8D">
      <w:pPr>
        <w:pStyle w:val="Ttulo2"/>
        <w:ind w:right="758"/>
        <w:jc w:val="both"/>
      </w:pPr>
      <w:r>
        <w:t xml:space="preserve">Tenencia de la </w:t>
      </w:r>
      <w:r w:rsidR="004E11EB">
        <w:t>t</w:t>
      </w:r>
      <w:r>
        <w:t>ierra</w:t>
      </w:r>
    </w:p>
    <w:p w:rsidR="009903D8" w:rsidRDefault="006469A5" w:rsidP="00F03398">
      <w:pPr>
        <w:pStyle w:val="Prrafodelista"/>
        <w:numPr>
          <w:ilvl w:val="0"/>
          <w:numId w:val="20"/>
        </w:numPr>
        <w:ind w:right="758"/>
        <w:jc w:val="both"/>
      </w:pPr>
      <w:r w:rsidRPr="00F03398">
        <w:rPr>
          <w:b/>
        </w:rPr>
        <w:t xml:space="preserve">Propia con título: </w:t>
      </w:r>
      <w:r w:rsidRPr="006469A5">
        <w:t>Es el derecho legal que tiene una persona particular o sociedad para determinar la naturaleza, la forma de aprovechamiento y la transferencia de la tierra.</w:t>
      </w:r>
    </w:p>
    <w:p w:rsidR="006469A5" w:rsidRDefault="006469A5" w:rsidP="00F03398">
      <w:pPr>
        <w:pStyle w:val="Prrafodelista"/>
        <w:numPr>
          <w:ilvl w:val="0"/>
          <w:numId w:val="20"/>
        </w:numPr>
        <w:ind w:right="758"/>
        <w:jc w:val="both"/>
      </w:pPr>
      <w:r w:rsidRPr="00F03398">
        <w:rPr>
          <w:b/>
        </w:rPr>
        <w:t>Arrendatario:</w:t>
      </w:r>
      <w:r>
        <w:t xml:space="preserve"> </w:t>
      </w:r>
      <w:r w:rsidRPr="006469A5">
        <w:t>Es la persona particular o sociedades (naturales o jurídicas) que toma las tierras en arriendo por un periodo corto de tiempo  y mediante un acuerdo verbal o contrato escrito.</w:t>
      </w:r>
    </w:p>
    <w:p w:rsidR="009903D8" w:rsidRDefault="006469A5" w:rsidP="00F03398">
      <w:pPr>
        <w:pStyle w:val="Prrafodelista"/>
        <w:numPr>
          <w:ilvl w:val="0"/>
          <w:numId w:val="20"/>
        </w:numPr>
        <w:ind w:right="758"/>
        <w:jc w:val="both"/>
      </w:pPr>
      <w:r w:rsidRPr="00F03398">
        <w:rPr>
          <w:b/>
        </w:rPr>
        <w:t>Aparcero:</w:t>
      </w:r>
      <w:r>
        <w:t xml:space="preserve"> </w:t>
      </w:r>
      <w:r w:rsidR="00325BA2">
        <w:t>P</w:t>
      </w:r>
      <w:r w:rsidRPr="006469A5">
        <w:t xml:space="preserve">ersona que toma la tierra </w:t>
      </w:r>
      <w:r w:rsidRPr="00F03398">
        <w:rPr>
          <w:i/>
        </w:rPr>
        <w:t>al partir o aparcería</w:t>
      </w:r>
      <w:r w:rsidR="00325BA2">
        <w:t xml:space="preserve"> para</w:t>
      </w:r>
      <w:r w:rsidRPr="006469A5">
        <w:t xml:space="preserve"> su usufructo y</w:t>
      </w:r>
      <w:r w:rsidR="00325BA2">
        <w:t>,</w:t>
      </w:r>
      <w:r w:rsidRPr="006469A5">
        <w:t xml:space="preserve"> a cambio</w:t>
      </w:r>
      <w:r w:rsidR="00325BA2">
        <w:t>,</w:t>
      </w:r>
      <w:r w:rsidRPr="006469A5">
        <w:t xml:space="preserve"> entre</w:t>
      </w:r>
      <w:r w:rsidR="00B1569C">
        <w:t>ga</w:t>
      </w:r>
      <w:r w:rsidRPr="006469A5">
        <w:t xml:space="preserve"> al propietario de la tierra una parte del producto cosechado o su equivalencia en dinero o bienes. Las responsabilidades de las labores agropecuarias pueden ser exclusivas del aparcero o compartidas con el propietario.</w:t>
      </w:r>
    </w:p>
    <w:p w:rsidR="006469A5" w:rsidRDefault="006469A5" w:rsidP="00F03398">
      <w:pPr>
        <w:pStyle w:val="Prrafodelista"/>
        <w:numPr>
          <w:ilvl w:val="0"/>
          <w:numId w:val="20"/>
        </w:numPr>
        <w:ind w:right="758"/>
        <w:jc w:val="both"/>
      </w:pPr>
      <w:r w:rsidRPr="00F03398">
        <w:rPr>
          <w:b/>
        </w:rPr>
        <w:t>Comunero o cooperado:</w:t>
      </w:r>
      <w:r>
        <w:t xml:space="preserve"> </w:t>
      </w:r>
      <w:r w:rsidR="003317C1">
        <w:t>P</w:t>
      </w:r>
      <w:r w:rsidRPr="006469A5">
        <w:t xml:space="preserve">ersona </w:t>
      </w:r>
      <w:r w:rsidR="003317C1">
        <w:t xml:space="preserve">que es parte de una comuna o cooperativa, </w:t>
      </w:r>
      <w:r w:rsidRPr="006469A5">
        <w:t xml:space="preserve">a quien </w:t>
      </w:r>
      <w:r w:rsidR="003317C1">
        <w:t xml:space="preserve">se </w:t>
      </w:r>
      <w:r w:rsidRPr="006469A5">
        <w:t xml:space="preserve">le asigna la tierra para que ejerza el derecho de uso y </w:t>
      </w:r>
      <w:r w:rsidR="003317C1">
        <w:t>usufructo</w:t>
      </w:r>
      <w:r w:rsidR="003317C1" w:rsidRPr="006469A5">
        <w:t xml:space="preserve"> </w:t>
      </w:r>
      <w:r w:rsidRPr="006469A5">
        <w:t>sobre ella</w:t>
      </w:r>
      <w:r w:rsidR="003317C1">
        <w:t>.</w:t>
      </w:r>
    </w:p>
    <w:p w:rsidR="00FD5BF7" w:rsidRDefault="00FD5BF7" w:rsidP="00993E8D">
      <w:pPr>
        <w:pStyle w:val="Ttulo2"/>
        <w:ind w:right="758"/>
        <w:jc w:val="both"/>
      </w:pPr>
      <w:r>
        <w:lastRenderedPageBreak/>
        <w:t>Actividad agropecuaria</w:t>
      </w:r>
    </w:p>
    <w:p w:rsidR="0032616D" w:rsidRDefault="00DD58AA" w:rsidP="00993E8D">
      <w:pPr>
        <w:tabs>
          <w:tab w:val="left" w:pos="2520"/>
        </w:tabs>
        <w:spacing w:after="0"/>
        <w:ind w:right="758"/>
        <w:jc w:val="both"/>
      </w:pPr>
      <w:r w:rsidRPr="00DD58AA">
        <w:t>Cultivo de productos agrícolas destinados a la alimentación humana y/o animal, para materias primas industriales u otros usos. Por ejemplo</w:t>
      </w:r>
      <w:r w:rsidR="0032616D">
        <w:t>,</w:t>
      </w:r>
      <w:r w:rsidRPr="00DD58AA">
        <w:t xml:space="preserve"> el cultivo de hortalizas, frutas, flores y la práctica de la ganadería (vacuno, porcino, ovino, caprino, aves, etc.)</w:t>
      </w:r>
      <w:r w:rsidR="0032616D">
        <w:t xml:space="preserve"> </w:t>
      </w:r>
    </w:p>
    <w:p w:rsidR="00640142" w:rsidRDefault="00F20174" w:rsidP="00993E8D">
      <w:pPr>
        <w:pStyle w:val="Ttulo2"/>
        <w:ind w:right="758"/>
        <w:jc w:val="both"/>
      </w:pPr>
      <w:r>
        <w:t xml:space="preserve">Actividades </w:t>
      </w:r>
      <w:r w:rsidR="003E7434">
        <w:t>p</w:t>
      </w:r>
      <w:r>
        <w:t xml:space="preserve">roductivas del </w:t>
      </w:r>
      <w:r w:rsidR="003E7434">
        <w:t>g</w:t>
      </w:r>
      <w:r>
        <w:t xml:space="preserve">rupo </w:t>
      </w:r>
      <w:r w:rsidR="003E7434">
        <w:t>f</w:t>
      </w:r>
      <w:r>
        <w:t>amiliar</w:t>
      </w:r>
    </w:p>
    <w:p w:rsidR="004C46F7" w:rsidRDefault="00D21853" w:rsidP="00A528AD">
      <w:pPr>
        <w:pStyle w:val="Prrafodelista"/>
        <w:numPr>
          <w:ilvl w:val="0"/>
          <w:numId w:val="21"/>
        </w:numPr>
        <w:spacing w:after="0"/>
        <w:ind w:right="758"/>
        <w:jc w:val="both"/>
      </w:pPr>
      <w:r w:rsidRPr="00A528AD">
        <w:rPr>
          <w:b/>
        </w:rPr>
        <w:t>A</w:t>
      </w:r>
      <w:r w:rsidR="00A233C7" w:rsidRPr="00A528AD">
        <w:rPr>
          <w:b/>
        </w:rPr>
        <w:t>grícola</w:t>
      </w:r>
      <w:r w:rsidRPr="00A528AD">
        <w:rPr>
          <w:b/>
        </w:rPr>
        <w:t>:</w:t>
      </w:r>
      <w:r>
        <w:t xml:space="preserve"> </w:t>
      </w:r>
      <w:r w:rsidR="00A233C7">
        <w:t>C</w:t>
      </w:r>
      <w:r w:rsidR="00336356">
        <w:t xml:space="preserve">ultivo de productos </w:t>
      </w:r>
      <w:r w:rsidR="00A233C7">
        <w:t>vegetal</w:t>
      </w:r>
      <w:r w:rsidR="00B632C8">
        <w:t>es</w:t>
      </w:r>
      <w:r w:rsidR="00A233C7">
        <w:t xml:space="preserve"> (hortalizas, tubérculos, granos etc.)</w:t>
      </w:r>
      <w:r w:rsidR="00336356">
        <w:t xml:space="preserve"> que se destinan para la alimentación humana y/o animal</w:t>
      </w:r>
      <w:r w:rsidR="00B632C8">
        <w:t xml:space="preserve"> o</w:t>
      </w:r>
      <w:r w:rsidR="00336356">
        <w:t xml:space="preserve"> para materias primas industriales u otros usos.</w:t>
      </w:r>
    </w:p>
    <w:p w:rsidR="00336356" w:rsidRDefault="00A233C7" w:rsidP="00A528AD">
      <w:pPr>
        <w:pStyle w:val="Prrafodelista"/>
        <w:numPr>
          <w:ilvl w:val="0"/>
          <w:numId w:val="21"/>
        </w:numPr>
        <w:spacing w:after="0"/>
        <w:ind w:right="758"/>
        <w:jc w:val="both"/>
      </w:pPr>
      <w:r w:rsidRPr="00A528AD">
        <w:rPr>
          <w:b/>
        </w:rPr>
        <w:t>Pecuario</w:t>
      </w:r>
      <w:r w:rsidR="00D21853" w:rsidRPr="00A528AD">
        <w:rPr>
          <w:b/>
        </w:rPr>
        <w:t>:</w:t>
      </w:r>
      <w:r>
        <w:t xml:space="preserve"> </w:t>
      </w:r>
      <w:r w:rsidR="007A4EBC">
        <w:t>Crianza de especies animales como</w:t>
      </w:r>
      <w:r w:rsidR="00336356">
        <w:t xml:space="preserve"> vacuno</w:t>
      </w:r>
      <w:r w:rsidR="007A4EBC">
        <w:t>s</w:t>
      </w:r>
      <w:r w:rsidR="00336356">
        <w:t>, porcino</w:t>
      </w:r>
      <w:r w:rsidR="007A4EBC">
        <w:t>s</w:t>
      </w:r>
      <w:r w:rsidR="00336356">
        <w:t>, ovino</w:t>
      </w:r>
      <w:r w:rsidR="007A4EBC">
        <w:t>s</w:t>
      </w:r>
      <w:r w:rsidR="00336356">
        <w:t>, caprino</w:t>
      </w:r>
      <w:r w:rsidR="007A4EBC">
        <w:t>s</w:t>
      </w:r>
      <w:r w:rsidR="00336356">
        <w:t xml:space="preserve"> y otras.</w:t>
      </w:r>
    </w:p>
    <w:p w:rsidR="000C7ADB" w:rsidRDefault="00D21853" w:rsidP="00A528AD">
      <w:pPr>
        <w:pStyle w:val="Prrafodelista"/>
        <w:numPr>
          <w:ilvl w:val="0"/>
          <w:numId w:val="21"/>
        </w:numPr>
        <w:spacing w:after="0"/>
        <w:ind w:right="758"/>
        <w:jc w:val="both"/>
      </w:pPr>
      <w:r w:rsidRPr="00A528AD">
        <w:rPr>
          <w:b/>
        </w:rPr>
        <w:t xml:space="preserve">Apicultura: </w:t>
      </w:r>
      <w:r w:rsidR="000C7ADB">
        <w:t>Actividad dedicada a la crianza de especies melíferas con el objetivo de obtener y consumir los productos que elaboran y recolectan, como la miel, el polen, propóleo, jalea real, cera, etc.</w:t>
      </w:r>
    </w:p>
    <w:p w:rsidR="004C46F7" w:rsidRDefault="00D21853" w:rsidP="00A528AD">
      <w:pPr>
        <w:pStyle w:val="Prrafodelista"/>
        <w:numPr>
          <w:ilvl w:val="0"/>
          <w:numId w:val="21"/>
        </w:numPr>
        <w:spacing w:after="0"/>
        <w:ind w:right="758"/>
        <w:jc w:val="both"/>
      </w:pPr>
      <w:r w:rsidRPr="00A528AD">
        <w:rPr>
          <w:b/>
        </w:rPr>
        <w:t xml:space="preserve">Fungicultura: </w:t>
      </w:r>
      <w:r w:rsidR="007C6EE5">
        <w:t>P</w:t>
      </w:r>
      <w:r w:rsidRPr="002E7389">
        <w:t>roducción de hongos en un medio controlado, con fines alimenticios, medicinales y otros.</w:t>
      </w:r>
    </w:p>
    <w:p w:rsidR="00D21853" w:rsidRDefault="00D21853" w:rsidP="00A528AD">
      <w:pPr>
        <w:pStyle w:val="Prrafodelista"/>
        <w:numPr>
          <w:ilvl w:val="0"/>
          <w:numId w:val="21"/>
        </w:numPr>
        <w:spacing w:after="0"/>
        <w:ind w:right="758"/>
        <w:jc w:val="both"/>
      </w:pPr>
      <w:r w:rsidRPr="00A528AD">
        <w:rPr>
          <w:b/>
        </w:rPr>
        <w:t xml:space="preserve">Acuacultura: </w:t>
      </w:r>
      <w:r w:rsidRPr="002E7389">
        <w:t>Cultivo de animales y plantas acuáticas, incluyendo especies de agua dulce y salada, para alimentación y otros propósitos.</w:t>
      </w:r>
    </w:p>
    <w:p w:rsidR="00D21853" w:rsidRDefault="00D21853" w:rsidP="00A528AD">
      <w:pPr>
        <w:pStyle w:val="Prrafodelista"/>
        <w:numPr>
          <w:ilvl w:val="0"/>
          <w:numId w:val="21"/>
        </w:numPr>
        <w:spacing w:after="0"/>
        <w:ind w:right="758"/>
        <w:jc w:val="both"/>
      </w:pPr>
      <w:r w:rsidRPr="00A528AD">
        <w:rPr>
          <w:b/>
        </w:rPr>
        <w:t>Silvicultura</w:t>
      </w:r>
      <w:r>
        <w:t xml:space="preserve">: </w:t>
      </w:r>
      <w:r w:rsidRPr="002E7389">
        <w:t>Práctica de controlar el establecimiento, el crecimiento, la composición, la sanidad y la calidad de los bosques naturales o plantaciones de árboles con objeto de responder a diversas necesidades y valores. La práctica silvícola consiste en las intervenciones aplicadas a los bosques a fin de mantener o mejorar su utilidad con respecto a objetivos específicos, como la producción de madera y otros productos forestales, la conservación de la biodiversidad, la recreación y el suministro de servicios ambientales.</w:t>
      </w:r>
    </w:p>
    <w:p w:rsidR="00567576" w:rsidRDefault="00D21853" w:rsidP="00A528AD">
      <w:pPr>
        <w:pStyle w:val="Prrafodelista"/>
        <w:numPr>
          <w:ilvl w:val="0"/>
          <w:numId w:val="21"/>
        </w:numPr>
        <w:spacing w:after="0"/>
        <w:jc w:val="both"/>
      </w:pPr>
      <w:r w:rsidRPr="00A528AD">
        <w:rPr>
          <w:b/>
        </w:rPr>
        <w:t xml:space="preserve">Procesamiento: </w:t>
      </w:r>
      <w:r w:rsidR="005B3FC4">
        <w:t>Se considera a todos los productos elaborados que se realicen con los recursos de la unidad productiva: cultivos, semillas, plantas, etc. Por e</w:t>
      </w:r>
      <w:r w:rsidR="00D73C9E">
        <w:t>jemplo,</w:t>
      </w:r>
      <w:r w:rsidR="005B3FC4">
        <w:t xml:space="preserve"> los bolsos o sombreros de paja toquilla, siempre que estén elaborados con plantas cultivadas en el misma unidad productiva, los collares elaborados con semillas, las mermeladas con frutas, los quesos con leche, etc.</w:t>
      </w:r>
    </w:p>
    <w:p w:rsidR="0061458E" w:rsidRPr="009D1BCB" w:rsidRDefault="00336356" w:rsidP="00A528AD">
      <w:pPr>
        <w:pStyle w:val="Prrafodelista"/>
        <w:numPr>
          <w:ilvl w:val="0"/>
          <w:numId w:val="21"/>
        </w:numPr>
        <w:spacing w:after="0"/>
        <w:ind w:right="758"/>
        <w:jc w:val="both"/>
      </w:pPr>
      <w:r w:rsidRPr="00A528AD">
        <w:rPr>
          <w:b/>
        </w:rPr>
        <w:t>Agroturismo</w:t>
      </w:r>
      <w:r w:rsidRPr="00336356">
        <w:t>: Actividad turística desarrollada en un espacio de producción rural, con la finalidad de diversificar las actividades productivas del agro, generar un encuentro entre las actividades de las zonas urbanas y rurales, y sensibilizar sobre la producción de alimentos</w:t>
      </w:r>
      <w:r>
        <w:t>.</w:t>
      </w:r>
    </w:p>
    <w:p w:rsidR="007B5EAD" w:rsidRPr="00A528AD" w:rsidRDefault="007B5EAD" w:rsidP="00A528AD">
      <w:pPr>
        <w:pStyle w:val="Prrafodelista"/>
        <w:numPr>
          <w:ilvl w:val="0"/>
          <w:numId w:val="22"/>
        </w:numPr>
        <w:ind w:right="758"/>
        <w:rPr>
          <w:b/>
        </w:rPr>
      </w:pPr>
      <w:r w:rsidRPr="00A528AD">
        <w:rPr>
          <w:b/>
        </w:rPr>
        <w:t xml:space="preserve">Pesca artesanal: </w:t>
      </w:r>
      <w:r w:rsidR="000E7183" w:rsidRPr="000E7183">
        <w:t>Pesca artesanal es aquella actividad que se realiza de manera personal, directa, habitual, manual o con uso de un recolector manual y con un arte de pesca selectiva, con o sin el empleo de una embarcación. Los pescadores artesanales se clasifican en recolectores, costeros y oceánicos.</w:t>
      </w:r>
    </w:p>
    <w:p w:rsidR="00B06952" w:rsidRPr="00A528AD" w:rsidRDefault="00B06952" w:rsidP="00A528AD">
      <w:pPr>
        <w:pStyle w:val="Prrafodelista"/>
        <w:numPr>
          <w:ilvl w:val="0"/>
          <w:numId w:val="22"/>
        </w:numPr>
        <w:ind w:right="758"/>
        <w:rPr>
          <w:b/>
        </w:rPr>
      </w:pPr>
      <w:r w:rsidRPr="00A528AD">
        <w:rPr>
          <w:b/>
        </w:rPr>
        <w:t xml:space="preserve">Recolección: </w:t>
      </w:r>
      <w:r w:rsidRPr="00B06952">
        <w:t>se entiende por recolección a las actividades que se realizan para de recolectar frutos, plantas, animales, semillas de los ecosistemas naturales. Por ejemplo, las conchas, cangrejos, algas, semillas, hongos, frutos del bosque, hierbas medicinales, entre otros); estos productos están condicionados a la estacionalidad y disponibilidad del ecosistema natural.</w:t>
      </w:r>
    </w:p>
    <w:p w:rsidR="00827917" w:rsidRPr="00A528AD" w:rsidRDefault="00827917" w:rsidP="00A528AD">
      <w:pPr>
        <w:pStyle w:val="Prrafodelista"/>
        <w:numPr>
          <w:ilvl w:val="0"/>
          <w:numId w:val="22"/>
        </w:numPr>
        <w:ind w:right="758"/>
        <w:jc w:val="both"/>
        <w:rPr>
          <w:b/>
        </w:rPr>
      </w:pPr>
      <w:r w:rsidRPr="00A528AD">
        <w:rPr>
          <w:b/>
        </w:rPr>
        <w:t xml:space="preserve">Trabajador agrícola: </w:t>
      </w:r>
      <w:r w:rsidRPr="001E2485">
        <w:t>persona que trabaja en una actividad agropecuaria por lo cual recibe una remuneración, sea en dinero</w:t>
      </w:r>
      <w:r w:rsidR="00282CF2">
        <w:t>, en</w:t>
      </w:r>
      <w:r w:rsidRPr="001E2485">
        <w:t xml:space="preserve"> especie o ambos.</w:t>
      </w:r>
      <w:r w:rsidRPr="00A528AD">
        <w:rPr>
          <w:b/>
        </w:rPr>
        <w:t xml:space="preserve"> </w:t>
      </w:r>
    </w:p>
    <w:p w:rsidR="00827917" w:rsidRPr="00A528AD" w:rsidRDefault="00C81896" w:rsidP="00A528AD">
      <w:pPr>
        <w:pStyle w:val="Prrafodelista"/>
        <w:numPr>
          <w:ilvl w:val="0"/>
          <w:numId w:val="22"/>
        </w:numPr>
        <w:ind w:right="758"/>
        <w:jc w:val="both"/>
        <w:rPr>
          <w:b/>
        </w:rPr>
      </w:pPr>
      <w:r w:rsidRPr="00A528AD">
        <w:rPr>
          <w:b/>
        </w:rPr>
        <w:t>Jornalero:</w:t>
      </w:r>
      <w:r w:rsidR="00827917" w:rsidRPr="00A528AD">
        <w:rPr>
          <w:b/>
        </w:rPr>
        <w:t xml:space="preserve"> </w:t>
      </w:r>
      <w:r w:rsidR="00827917" w:rsidRPr="001E2485">
        <w:t>Es la persona que ocasionalmente realiza los trabajos agropecuarios</w:t>
      </w:r>
      <w:r w:rsidR="00282CF2" w:rsidRPr="00282CF2">
        <w:t xml:space="preserve"> </w:t>
      </w:r>
      <w:r w:rsidR="00282CF2" w:rsidRPr="001E2485">
        <w:t>a través de jornales</w:t>
      </w:r>
      <w:r w:rsidR="00827917" w:rsidRPr="001E2485">
        <w:t>, trabajos para los que no se necesitan tener conocimientos y habilidades especiales</w:t>
      </w:r>
      <w:r w:rsidR="00E3740B">
        <w:t>.</w:t>
      </w:r>
    </w:p>
    <w:p w:rsidR="00827917" w:rsidRDefault="00827917" w:rsidP="00993E8D">
      <w:pPr>
        <w:pStyle w:val="Ttulo2"/>
        <w:ind w:right="758"/>
        <w:jc w:val="both"/>
      </w:pPr>
      <w:r>
        <w:lastRenderedPageBreak/>
        <w:t xml:space="preserve">Destino de la </w:t>
      </w:r>
      <w:r w:rsidR="003E7434">
        <w:t>p</w:t>
      </w:r>
      <w:r>
        <w:t>roducción</w:t>
      </w:r>
    </w:p>
    <w:p w:rsidR="00827917" w:rsidRPr="009A22CE" w:rsidRDefault="00827917" w:rsidP="009C09AF">
      <w:pPr>
        <w:pStyle w:val="Prrafodelista"/>
        <w:numPr>
          <w:ilvl w:val="0"/>
          <w:numId w:val="23"/>
        </w:numPr>
        <w:ind w:right="758"/>
        <w:jc w:val="both"/>
      </w:pPr>
      <w:r w:rsidRPr="009C09AF">
        <w:rPr>
          <w:b/>
        </w:rPr>
        <w:t xml:space="preserve">Autoconsumo: </w:t>
      </w:r>
      <w:r w:rsidR="00FB2C40" w:rsidRPr="00FB2C40">
        <w:t>Alimentos o materiales</w:t>
      </w:r>
      <w:r w:rsidR="00FB2C40">
        <w:t xml:space="preserve"> consumidos o utilizados por el mismo grupo familiar</w:t>
      </w:r>
      <w:r w:rsidR="008D606C">
        <w:t xml:space="preserve"> que los produce. P</w:t>
      </w:r>
      <w:r w:rsidR="00FB2C40">
        <w:t xml:space="preserve">ara la verificación </w:t>
      </w:r>
      <w:r w:rsidR="00FB2C40" w:rsidRPr="009C09AF">
        <w:rPr>
          <w:b/>
        </w:rPr>
        <w:t xml:space="preserve"> </w:t>
      </w:r>
      <w:r w:rsidR="00FB2C40">
        <w:t>s</w:t>
      </w:r>
      <w:r w:rsidRPr="0061458E">
        <w:t>e consi</w:t>
      </w:r>
      <w:r>
        <w:t>dera</w:t>
      </w:r>
      <w:r w:rsidR="00FB2C40">
        <w:t>rá consumo cuando se destine</w:t>
      </w:r>
      <w:r>
        <w:t xml:space="preserve"> </w:t>
      </w:r>
      <w:r w:rsidRPr="0061458E">
        <w:t>el 75% o más de la producción a la alimentación, la siembra o el intercambio.</w:t>
      </w:r>
    </w:p>
    <w:p w:rsidR="00827917" w:rsidRDefault="00827917" w:rsidP="009C09AF">
      <w:pPr>
        <w:pStyle w:val="Prrafodelista"/>
        <w:numPr>
          <w:ilvl w:val="0"/>
          <w:numId w:val="23"/>
        </w:numPr>
        <w:ind w:right="758"/>
        <w:jc w:val="both"/>
      </w:pPr>
      <w:r w:rsidRPr="009C09AF">
        <w:rPr>
          <w:b/>
        </w:rPr>
        <w:t xml:space="preserve">Abastecimiento directo a </w:t>
      </w:r>
      <w:r w:rsidR="003E7434" w:rsidRPr="009C09AF">
        <w:rPr>
          <w:b/>
        </w:rPr>
        <w:t>h</w:t>
      </w:r>
      <w:r w:rsidRPr="009C09AF">
        <w:rPr>
          <w:b/>
        </w:rPr>
        <w:t xml:space="preserve">oteles, </w:t>
      </w:r>
      <w:r w:rsidR="003E7434" w:rsidRPr="009C09AF">
        <w:rPr>
          <w:b/>
        </w:rPr>
        <w:t>r</w:t>
      </w:r>
      <w:r w:rsidRPr="009C09AF">
        <w:rPr>
          <w:b/>
        </w:rPr>
        <w:t xml:space="preserve">estaurantes, </w:t>
      </w:r>
      <w:r w:rsidR="003E7434" w:rsidRPr="009C09AF">
        <w:rPr>
          <w:b/>
        </w:rPr>
        <w:t>c</w:t>
      </w:r>
      <w:r w:rsidRPr="009C09AF">
        <w:rPr>
          <w:b/>
        </w:rPr>
        <w:t>atering, etc.:</w:t>
      </w:r>
      <w:r w:rsidRPr="005017BE">
        <w:t xml:space="preserve"> Consiste en la provisión de productos agropecuarios frescos y/o elaborados desde las organizaciones de productores de la agricultura familiar campesina a hoteles, hosterías, restaurantes, catering, cafeterías, entre otros establecimientos del sector turístico.</w:t>
      </w:r>
    </w:p>
    <w:p w:rsidR="00827917" w:rsidRPr="009C09AF" w:rsidRDefault="00827917" w:rsidP="009C09AF">
      <w:pPr>
        <w:pStyle w:val="Prrafodelista"/>
        <w:numPr>
          <w:ilvl w:val="0"/>
          <w:numId w:val="23"/>
        </w:numPr>
        <w:ind w:right="758"/>
        <w:jc w:val="both"/>
        <w:rPr>
          <w:b/>
        </w:rPr>
      </w:pPr>
      <w:r w:rsidRPr="009C09AF">
        <w:rPr>
          <w:b/>
        </w:rPr>
        <w:t xml:space="preserve">Agroindustria: </w:t>
      </w:r>
      <w:r w:rsidRPr="00427A6D">
        <w:t>industria dedicada al procesamiento y transf</w:t>
      </w:r>
      <w:r w:rsidR="00FC430A">
        <w:t xml:space="preserve">ormación de alimentos </w:t>
      </w:r>
      <w:r w:rsidRPr="00427A6D">
        <w:t xml:space="preserve">y, en </w:t>
      </w:r>
      <w:r w:rsidR="00FC430A">
        <w:t xml:space="preserve">algunos </w:t>
      </w:r>
      <w:r w:rsidRPr="00427A6D">
        <w:t>casos a la exportación de los mismos.</w:t>
      </w:r>
    </w:p>
    <w:p w:rsidR="00827917" w:rsidRPr="005017BE" w:rsidRDefault="00827917" w:rsidP="009C09AF">
      <w:pPr>
        <w:pStyle w:val="Prrafodelista"/>
        <w:numPr>
          <w:ilvl w:val="0"/>
          <w:numId w:val="23"/>
        </w:numPr>
        <w:ind w:right="758"/>
        <w:jc w:val="both"/>
      </w:pPr>
      <w:r w:rsidRPr="009C09AF">
        <w:rPr>
          <w:b/>
        </w:rPr>
        <w:t xml:space="preserve">Canasta: </w:t>
      </w:r>
      <w:r w:rsidRPr="005017BE">
        <w:t>son iniciativas que surgen desde grupos de productores de la agricultura familiar campesina o desde los consumidores, que se reúnen para vender o adquirir, de forma directa y conjunta, alimentos frescos y/o procesados de forma artesanal.</w:t>
      </w:r>
    </w:p>
    <w:p w:rsidR="00827917" w:rsidRPr="00427A6D" w:rsidRDefault="00827917" w:rsidP="009C09AF">
      <w:pPr>
        <w:pStyle w:val="Prrafodelista"/>
        <w:numPr>
          <w:ilvl w:val="0"/>
          <w:numId w:val="23"/>
        </w:numPr>
        <w:ind w:right="758"/>
        <w:jc w:val="both"/>
      </w:pPr>
      <w:r w:rsidRPr="009C09AF">
        <w:rPr>
          <w:b/>
        </w:rPr>
        <w:t xml:space="preserve">Centro de </w:t>
      </w:r>
      <w:r w:rsidR="003E7434" w:rsidRPr="009C09AF">
        <w:rPr>
          <w:b/>
        </w:rPr>
        <w:t>a</w:t>
      </w:r>
      <w:r w:rsidRPr="009C09AF">
        <w:rPr>
          <w:b/>
        </w:rPr>
        <w:t xml:space="preserve">copio: </w:t>
      </w:r>
      <w:r w:rsidRPr="00FC430A">
        <w:t>C</w:t>
      </w:r>
      <w:r w:rsidRPr="00427A6D">
        <w:t>entros de almacenamiento, procesamiento y comercialización por volumen de productos alimentarios (cereales, granos secos, café, cacao, lácteos, etc.)</w:t>
      </w:r>
    </w:p>
    <w:p w:rsidR="00827917" w:rsidRPr="00E44FEF" w:rsidRDefault="00827917" w:rsidP="009C09AF">
      <w:pPr>
        <w:pStyle w:val="Prrafodelista"/>
        <w:numPr>
          <w:ilvl w:val="0"/>
          <w:numId w:val="23"/>
        </w:numPr>
        <w:ind w:right="758"/>
        <w:jc w:val="both"/>
      </w:pPr>
      <w:r w:rsidRPr="009C09AF">
        <w:rPr>
          <w:b/>
        </w:rPr>
        <w:t xml:space="preserve">Compra </w:t>
      </w:r>
      <w:r w:rsidR="003E7434" w:rsidRPr="009C09AF">
        <w:rPr>
          <w:b/>
        </w:rPr>
        <w:t>p</w:t>
      </w:r>
      <w:r w:rsidRPr="009C09AF">
        <w:rPr>
          <w:b/>
        </w:rPr>
        <w:t xml:space="preserve">ública: </w:t>
      </w:r>
      <w:r w:rsidRPr="00E44FEF">
        <w:t>consiste en el abastecimiento a instituciones públicas o program</w:t>
      </w:r>
      <w:r w:rsidR="00FC430A">
        <w:t xml:space="preserve">as de alimentación del Estado, </w:t>
      </w:r>
      <w:r w:rsidRPr="00E44FEF">
        <w:t>de productos agropecuarios frescos y/o elaborados desde las organizaciones de productores de la agricultura familiar campesina.</w:t>
      </w:r>
    </w:p>
    <w:p w:rsidR="00827917" w:rsidRPr="009C09AF" w:rsidRDefault="00827917" w:rsidP="009C09AF">
      <w:pPr>
        <w:pStyle w:val="Prrafodelista"/>
        <w:numPr>
          <w:ilvl w:val="0"/>
          <w:numId w:val="23"/>
        </w:numPr>
        <w:ind w:right="758"/>
        <w:jc w:val="both"/>
        <w:rPr>
          <w:b/>
        </w:rPr>
      </w:pPr>
      <w:r w:rsidRPr="009C09AF">
        <w:rPr>
          <w:b/>
        </w:rPr>
        <w:t xml:space="preserve">Ferias: </w:t>
      </w:r>
      <w:r w:rsidRPr="004F2C02">
        <w:t>son espacios públicos o privados de comercialización, que funcionan de manera permanente y con</w:t>
      </w:r>
      <w:r w:rsidR="001356DF">
        <w:t xml:space="preserve"> cierta periodicidad, </w:t>
      </w:r>
      <w:r w:rsidRPr="004F2C02">
        <w:t>donde se ofrecen productos locales de la a</w:t>
      </w:r>
      <w:r w:rsidR="004A4747">
        <w:t xml:space="preserve">gricultura familiar campesina. </w:t>
      </w:r>
      <w:r w:rsidRPr="004F2C02">
        <w:t>Se incluyen en esta categoría las ferias campesinas, agroecológicas, del productor al consumidor, feria libre, feria ganadera, etc.</w:t>
      </w:r>
    </w:p>
    <w:p w:rsidR="00827917" w:rsidRPr="009C09AF" w:rsidRDefault="002702EA" w:rsidP="009C09AF">
      <w:pPr>
        <w:pStyle w:val="Prrafodelista"/>
        <w:numPr>
          <w:ilvl w:val="0"/>
          <w:numId w:val="23"/>
        </w:numPr>
        <w:ind w:right="758"/>
        <w:rPr>
          <w:b/>
        </w:rPr>
      </w:pPr>
      <w:r w:rsidRPr="009C09AF">
        <w:rPr>
          <w:b/>
        </w:rPr>
        <w:t>Mercados l</w:t>
      </w:r>
      <w:r w:rsidR="00827917" w:rsidRPr="009C09AF">
        <w:rPr>
          <w:b/>
        </w:rPr>
        <w:t xml:space="preserve">ocales: </w:t>
      </w:r>
      <w:r w:rsidR="00827917" w:rsidRPr="006D5258">
        <w:t xml:space="preserve">mercados </w:t>
      </w:r>
      <w:r w:rsidR="00FC430A">
        <w:t>barriales o parroquiales con infraestructura fija</w:t>
      </w:r>
    </w:p>
    <w:p w:rsidR="002A18FC" w:rsidRPr="002A18FC" w:rsidRDefault="002702EA" w:rsidP="009C09AF">
      <w:pPr>
        <w:pStyle w:val="Prrafodelista"/>
        <w:numPr>
          <w:ilvl w:val="0"/>
          <w:numId w:val="23"/>
        </w:numPr>
        <w:ind w:right="758"/>
        <w:jc w:val="both"/>
      </w:pPr>
      <w:r w:rsidRPr="009C09AF">
        <w:rPr>
          <w:b/>
        </w:rPr>
        <w:t>Mercados m</w:t>
      </w:r>
      <w:r w:rsidR="002A18FC" w:rsidRPr="009C09AF">
        <w:rPr>
          <w:b/>
        </w:rPr>
        <w:t>inoristas o</w:t>
      </w:r>
      <w:r w:rsidR="00827917" w:rsidRPr="006D5258">
        <w:t xml:space="preserve"> </w:t>
      </w:r>
      <w:r w:rsidR="00827917" w:rsidRPr="009C09AF">
        <w:rPr>
          <w:b/>
        </w:rPr>
        <w:t xml:space="preserve">venta al detalle: </w:t>
      </w:r>
      <w:r w:rsidR="00827917" w:rsidRPr="006D5258">
        <w:t>establecimientos de comercialización al por menor de</w:t>
      </w:r>
      <w:r w:rsidR="002A18FC">
        <w:t xml:space="preserve"> alimentos frescos y procesados, como t</w:t>
      </w:r>
      <w:r w:rsidR="00827917" w:rsidRPr="006D5258">
        <w:t>iendas, bode</w:t>
      </w:r>
      <w:r w:rsidR="002A18FC">
        <w:t>gas comerciales, tercenas, etc.</w:t>
      </w:r>
    </w:p>
    <w:p w:rsidR="00827917" w:rsidRPr="009C09AF" w:rsidRDefault="002A18FC" w:rsidP="009C09AF">
      <w:pPr>
        <w:pStyle w:val="Prrafodelista"/>
        <w:numPr>
          <w:ilvl w:val="0"/>
          <w:numId w:val="23"/>
        </w:numPr>
        <w:ind w:right="758"/>
        <w:rPr>
          <w:b/>
        </w:rPr>
      </w:pPr>
      <w:r w:rsidRPr="009C09AF">
        <w:rPr>
          <w:b/>
        </w:rPr>
        <w:t>Mercados m</w:t>
      </w:r>
      <w:r w:rsidR="00827917" w:rsidRPr="009C09AF">
        <w:rPr>
          <w:b/>
        </w:rPr>
        <w:t xml:space="preserve">ayoristas: </w:t>
      </w:r>
      <w:r w:rsidR="00827917" w:rsidRPr="00467B0D">
        <w:t>mercados de acopio, intermedios, terminales y fronterizos</w:t>
      </w:r>
    </w:p>
    <w:p w:rsidR="00827917" w:rsidRPr="009C09AF" w:rsidRDefault="00827917" w:rsidP="009C09AF">
      <w:pPr>
        <w:pStyle w:val="Prrafodelista"/>
        <w:numPr>
          <w:ilvl w:val="0"/>
          <w:numId w:val="23"/>
        </w:numPr>
        <w:ind w:right="758"/>
        <w:jc w:val="both"/>
        <w:rPr>
          <w:b/>
        </w:rPr>
      </w:pPr>
      <w:r w:rsidRPr="009C09AF">
        <w:rPr>
          <w:b/>
        </w:rPr>
        <w:t xml:space="preserve">Supermercados: </w:t>
      </w:r>
      <w:r w:rsidRPr="00467B0D">
        <w:t>establecimientos de comercialización y distribución al por menor de alimentos frescos y procesados, ropa, artículos de higiene y limpieza, entre otros. Estos establecimientos pueden ser parte de una cadena, con varios locales en la misma ciudad o a nivel nacional.</w:t>
      </w:r>
    </w:p>
    <w:p w:rsidR="00827917" w:rsidRPr="009C09AF" w:rsidRDefault="00827917" w:rsidP="009C09AF">
      <w:pPr>
        <w:pStyle w:val="Prrafodelista"/>
        <w:numPr>
          <w:ilvl w:val="0"/>
          <w:numId w:val="23"/>
        </w:numPr>
        <w:ind w:right="758"/>
        <w:jc w:val="both"/>
        <w:rPr>
          <w:b/>
        </w:rPr>
      </w:pPr>
      <w:r w:rsidRPr="009C09AF">
        <w:rPr>
          <w:b/>
        </w:rPr>
        <w:t xml:space="preserve">Venta en Finca: </w:t>
      </w:r>
      <w:r w:rsidRPr="00541057">
        <w:t>son espacios donde se ofrecen productos locales directamente al consumidor, en el mismo lugar (o cerca de) donde se desarrolla la producción. Generalmente, estos espacios se encuentran cerca o forman parte de algún atractivo turístico.</w:t>
      </w:r>
    </w:p>
    <w:p w:rsidR="00827917" w:rsidRDefault="00827917" w:rsidP="009C09AF">
      <w:pPr>
        <w:pStyle w:val="Prrafodelista"/>
        <w:numPr>
          <w:ilvl w:val="0"/>
          <w:numId w:val="23"/>
        </w:numPr>
        <w:ind w:right="758"/>
        <w:jc w:val="both"/>
      </w:pPr>
      <w:r w:rsidRPr="009C09AF">
        <w:rPr>
          <w:b/>
        </w:rPr>
        <w:t xml:space="preserve">Intermediario: </w:t>
      </w:r>
      <w:r w:rsidRPr="00C20552">
        <w:t xml:space="preserve">Se considera </w:t>
      </w:r>
      <w:r>
        <w:t xml:space="preserve">intermediario a la persona que </w:t>
      </w:r>
      <w:r w:rsidR="00FD5E8F">
        <w:t>compra</w:t>
      </w:r>
      <w:r w:rsidRPr="00C20552">
        <w:t xml:space="preserve"> </w:t>
      </w:r>
      <w:r>
        <w:t xml:space="preserve">primero </w:t>
      </w:r>
      <w:r w:rsidRPr="00C20552">
        <w:t>al productor para luego vender al consumidor, pasando el producto por una, dos o más personas</w:t>
      </w:r>
      <w:r>
        <w:t xml:space="preserve"> antes de llegar al consumidor final.</w:t>
      </w:r>
    </w:p>
    <w:p w:rsidR="00BF70AB" w:rsidRDefault="00CF6BD1" w:rsidP="00E4552E">
      <w:pPr>
        <w:pStyle w:val="Ttulo1"/>
      </w:pPr>
      <w:r>
        <w:lastRenderedPageBreak/>
        <w:t>Términos y d</w:t>
      </w:r>
      <w:r w:rsidR="00BF70AB">
        <w:t xml:space="preserve">efiniciones para la </w:t>
      </w:r>
      <w:r w:rsidR="00EF259F">
        <w:t>verificación</w:t>
      </w:r>
    </w:p>
    <w:p w:rsidR="002371A0" w:rsidRDefault="002371A0" w:rsidP="00993E8D">
      <w:pPr>
        <w:pStyle w:val="Ttulo2"/>
        <w:ind w:right="758"/>
        <w:jc w:val="both"/>
      </w:pPr>
      <w:r>
        <w:t xml:space="preserve">Módulo 2. Agrícola </w:t>
      </w:r>
    </w:p>
    <w:p w:rsidR="00FD5BF7" w:rsidRDefault="007D2373" w:rsidP="002371A0">
      <w:pPr>
        <w:pStyle w:val="Ttulo3"/>
      </w:pPr>
      <w:r>
        <w:t>Tipo de cultivo</w:t>
      </w:r>
    </w:p>
    <w:p w:rsidR="00FD5BF7" w:rsidRDefault="00FD5BF7" w:rsidP="00694AF7">
      <w:pPr>
        <w:pStyle w:val="Prrafodelista"/>
        <w:numPr>
          <w:ilvl w:val="0"/>
          <w:numId w:val="24"/>
        </w:numPr>
        <w:jc w:val="both"/>
      </w:pPr>
      <w:r w:rsidRPr="00694AF7">
        <w:rPr>
          <w:b/>
        </w:rPr>
        <w:t>Asociado:</w:t>
      </w:r>
      <w:r>
        <w:t xml:space="preserve"> </w:t>
      </w:r>
      <w:r w:rsidRPr="00FD5BF7">
        <w:t>Es el área que se encuentra sembrada o plantada en forma intercalada con dos o más cultivos.</w:t>
      </w:r>
    </w:p>
    <w:p w:rsidR="00FD5BF7" w:rsidRDefault="00FD5BF7" w:rsidP="00694AF7">
      <w:pPr>
        <w:pStyle w:val="Prrafodelista"/>
        <w:numPr>
          <w:ilvl w:val="0"/>
          <w:numId w:val="24"/>
        </w:numPr>
        <w:jc w:val="both"/>
      </w:pPr>
      <w:r w:rsidRPr="00694AF7">
        <w:rPr>
          <w:b/>
        </w:rPr>
        <w:t>Sólo</w:t>
      </w:r>
      <w:r>
        <w:t xml:space="preserve">: </w:t>
      </w:r>
      <w:r w:rsidRPr="00FD5BF7">
        <w:t>Es el área que se encuentra sembrada o plantada por un solo tipo de cultivo, sea este en campo abierto o bajo invernadero.</w:t>
      </w:r>
    </w:p>
    <w:p w:rsidR="004B126D" w:rsidRPr="00694AF7" w:rsidRDefault="004B126D" w:rsidP="00694AF7">
      <w:pPr>
        <w:pStyle w:val="Prrafodelista"/>
        <w:numPr>
          <w:ilvl w:val="0"/>
          <w:numId w:val="24"/>
        </w:numPr>
        <w:jc w:val="both"/>
      </w:pPr>
      <w:r w:rsidRPr="00694AF7">
        <w:rPr>
          <w:b/>
        </w:rPr>
        <w:t>Invernadero</w:t>
      </w:r>
      <w:r w:rsidRPr="00694AF7">
        <w:t>:</w:t>
      </w:r>
      <w:r w:rsidR="003D5734" w:rsidRPr="00694AF7">
        <w:t xml:space="preserve"> infraestructura cerrada</w:t>
      </w:r>
      <w:r w:rsidR="00A074C4" w:rsidRPr="00694AF7">
        <w:t>, estática</w:t>
      </w:r>
      <w:r w:rsidR="003D5734" w:rsidRPr="00694AF7">
        <w:t xml:space="preserve"> y accesible a pie que normalmente se destina a la horticultura</w:t>
      </w:r>
      <w:r w:rsidR="00361D08" w:rsidRPr="00694AF7">
        <w:t xml:space="preserve"> o floricultura</w:t>
      </w:r>
      <w:r w:rsidR="00A074C4" w:rsidRPr="00694AF7">
        <w:t>, dotada</w:t>
      </w:r>
      <w:r w:rsidR="003D5734" w:rsidRPr="00694AF7">
        <w:t xml:space="preserve"> habitualmente de una cubierta exterior translúcida de vidrio o de plástico, que permite el control de la temperatura, de la humedad y de otros factores ambientales, que se utiliza para favorecer el desarrollo de las plantas.</w:t>
      </w:r>
    </w:p>
    <w:p w:rsidR="004B126D" w:rsidRDefault="004B126D" w:rsidP="00694AF7">
      <w:pPr>
        <w:pStyle w:val="Prrafodelista"/>
        <w:numPr>
          <w:ilvl w:val="0"/>
          <w:numId w:val="24"/>
        </w:numPr>
        <w:jc w:val="both"/>
      </w:pPr>
      <w:r w:rsidRPr="00694AF7">
        <w:rPr>
          <w:b/>
        </w:rPr>
        <w:t>Campo abierto</w:t>
      </w:r>
      <w:r w:rsidRPr="00F90A9E">
        <w:t xml:space="preserve">: </w:t>
      </w:r>
      <w:r w:rsidR="00C90D64" w:rsidRPr="00F90A9E">
        <w:t>cultivo</w:t>
      </w:r>
      <w:r w:rsidR="00C90D64">
        <w:t xml:space="preserve"> sin ningún tipo de cubierta o protección, expuesto a las condiciones climáticas y ambientales del entorno. </w:t>
      </w:r>
    </w:p>
    <w:p w:rsidR="00827917" w:rsidRPr="007D39EB" w:rsidRDefault="0049572A" w:rsidP="002371A0">
      <w:pPr>
        <w:pStyle w:val="Ttulo3"/>
      </w:pPr>
      <w:r>
        <w:t>Forma</w:t>
      </w:r>
      <w:r w:rsidR="00681B1A">
        <w:t>s</w:t>
      </w:r>
      <w:r>
        <w:t xml:space="preserve"> de consumo y v</w:t>
      </w:r>
      <w:r w:rsidR="00827917" w:rsidRPr="007D39EB">
        <w:t xml:space="preserve">enta </w:t>
      </w:r>
      <w:r w:rsidR="00803135">
        <w:rPr>
          <w:rStyle w:val="Refdenotaalpie"/>
        </w:rPr>
        <w:footnoteReference w:id="1"/>
      </w:r>
    </w:p>
    <w:p w:rsidR="00827917" w:rsidRDefault="00827917" w:rsidP="00993E8D">
      <w:pPr>
        <w:pStyle w:val="Prrafodelista"/>
        <w:numPr>
          <w:ilvl w:val="0"/>
          <w:numId w:val="25"/>
        </w:numPr>
        <w:spacing w:after="0"/>
        <w:ind w:right="760"/>
        <w:jc w:val="both"/>
      </w:pPr>
      <w:r w:rsidRPr="00EB781A">
        <w:rPr>
          <w:b/>
        </w:rPr>
        <w:t>Consumo:</w:t>
      </w:r>
      <w:r>
        <w:t xml:space="preserve"> </w:t>
      </w:r>
      <w:r w:rsidRPr="00857BB9">
        <w:t xml:space="preserve">Para </w:t>
      </w:r>
      <w:r w:rsidR="00421656">
        <w:t>efectos de l</w:t>
      </w:r>
      <w:r w:rsidRPr="00857BB9">
        <w:t>a verificación, se consi</w:t>
      </w:r>
      <w:r w:rsidR="005B4B6C">
        <w:t xml:space="preserve">dera consumo cuando </w:t>
      </w:r>
      <w:r w:rsidR="009D0FAD">
        <w:t xml:space="preserve">se destina </w:t>
      </w:r>
      <w:r w:rsidR="009D0FAD" w:rsidRPr="0061458E">
        <w:t xml:space="preserve">el 75% o más de la producción </w:t>
      </w:r>
      <w:del w:id="2" w:author="Julio Cabezas Giménez" w:date="2017-12-01T12:09:00Z">
        <w:r w:rsidR="009D0FAD" w:rsidRPr="0061458E" w:rsidDel="00FB2C40">
          <w:delText xml:space="preserve"> </w:delText>
        </w:r>
      </w:del>
      <w:r w:rsidR="009D0FAD" w:rsidRPr="0061458E">
        <w:t>a la alimentaci</w:t>
      </w:r>
      <w:r w:rsidR="009D0FAD">
        <w:t>ón del mismo grupo familiar, a la siembra o al intercambio.</w:t>
      </w:r>
    </w:p>
    <w:p w:rsidR="00827917" w:rsidRDefault="00827917" w:rsidP="00993E8D">
      <w:pPr>
        <w:pStyle w:val="Prrafodelista"/>
        <w:numPr>
          <w:ilvl w:val="0"/>
          <w:numId w:val="25"/>
        </w:numPr>
        <w:spacing w:after="0"/>
        <w:ind w:right="760"/>
        <w:jc w:val="both"/>
      </w:pPr>
      <w:r w:rsidRPr="00EB781A">
        <w:rPr>
          <w:b/>
        </w:rPr>
        <w:t>Venta:</w:t>
      </w:r>
      <w:r>
        <w:t xml:space="preserve"> </w:t>
      </w:r>
      <w:r w:rsidRPr="00857BB9">
        <w:t>Se considera venta cuando el 75% o más de la producción se destinan a un mercado o intermediario en cualquier forma o condición (directa e indirecta)</w:t>
      </w:r>
      <w:r w:rsidR="00173464">
        <w:t>.</w:t>
      </w:r>
    </w:p>
    <w:p w:rsidR="00064FFA" w:rsidRPr="00EB781A" w:rsidRDefault="00D95CC6" w:rsidP="00993E8D">
      <w:pPr>
        <w:pStyle w:val="Prrafodelista"/>
        <w:numPr>
          <w:ilvl w:val="0"/>
          <w:numId w:val="25"/>
        </w:numPr>
        <w:spacing w:after="0"/>
        <w:ind w:right="760"/>
        <w:jc w:val="both"/>
      </w:pPr>
      <w:r w:rsidRPr="00EB781A">
        <w:rPr>
          <w:b/>
        </w:rPr>
        <w:t>Venta y c</w:t>
      </w:r>
      <w:r w:rsidR="00827917" w:rsidRPr="00EB781A">
        <w:rPr>
          <w:b/>
        </w:rPr>
        <w:t>onsumo:</w:t>
      </w:r>
      <w:r w:rsidR="00827917" w:rsidRPr="009C312A">
        <w:t xml:space="preserve"> Se entiende como consumo y venta cuando la producción se destina en</w:t>
      </w:r>
      <w:r w:rsidR="00551839">
        <w:t xml:space="preserve"> partes iguales, el</w:t>
      </w:r>
      <w:r w:rsidR="00C2073D">
        <w:t xml:space="preserve"> 50% </w:t>
      </w:r>
      <w:r w:rsidR="00551839">
        <w:t xml:space="preserve">al </w:t>
      </w:r>
      <w:r w:rsidR="00C2073D">
        <w:t xml:space="preserve">consumo y </w:t>
      </w:r>
      <w:r w:rsidR="00551839">
        <w:t xml:space="preserve">el </w:t>
      </w:r>
      <w:r w:rsidR="00827917" w:rsidRPr="009C312A">
        <w:t xml:space="preserve">50% </w:t>
      </w:r>
      <w:r w:rsidR="00551839">
        <w:t xml:space="preserve">a la </w:t>
      </w:r>
      <w:r w:rsidR="00827917" w:rsidRPr="009C312A">
        <w:t>venta.</w:t>
      </w:r>
    </w:p>
    <w:p w:rsidR="00064FFA" w:rsidRDefault="00064FFA" w:rsidP="00993E8D">
      <w:pPr>
        <w:pStyle w:val="Prrafodelista"/>
        <w:numPr>
          <w:ilvl w:val="0"/>
          <w:numId w:val="25"/>
        </w:numPr>
        <w:spacing w:after="0"/>
        <w:ind w:right="760"/>
        <w:jc w:val="both"/>
      </w:pPr>
      <w:r w:rsidRPr="00EB781A">
        <w:rPr>
          <w:b/>
        </w:rPr>
        <w:t>Venta directa:</w:t>
      </w:r>
      <w:r>
        <w:t xml:space="preserve"> s</w:t>
      </w:r>
      <w:r w:rsidRPr="00E82E2A">
        <w:t xml:space="preserve">e considera </w:t>
      </w:r>
      <w:r>
        <w:t>a</w:t>
      </w:r>
      <w:r w:rsidRPr="00E82E2A">
        <w:t xml:space="preserve"> aquella forma de comercializar en</w:t>
      </w:r>
      <w:r>
        <w:t xml:space="preserve">tre productores y consumidores, que se realiza </w:t>
      </w:r>
      <w:r w:rsidRPr="00E82E2A">
        <w:t xml:space="preserve">en la propia finca, </w:t>
      </w:r>
      <w:r>
        <w:t>en los puestos de</w:t>
      </w:r>
      <w:r w:rsidRPr="00E82E2A">
        <w:t xml:space="preserve"> mercados, </w:t>
      </w:r>
      <w:r>
        <w:t xml:space="preserve">en </w:t>
      </w:r>
      <w:r w:rsidRPr="00E82E2A">
        <w:t>ferias, canastas, tiendas etc., siempre y cuando la venta sea del productor al</w:t>
      </w:r>
      <w:r>
        <w:t xml:space="preserve"> consumidor final.</w:t>
      </w:r>
    </w:p>
    <w:p w:rsidR="00827917" w:rsidRDefault="00064FFA" w:rsidP="00993E8D">
      <w:pPr>
        <w:pStyle w:val="Prrafodelista"/>
        <w:numPr>
          <w:ilvl w:val="0"/>
          <w:numId w:val="25"/>
        </w:numPr>
        <w:spacing w:after="0"/>
        <w:ind w:right="760"/>
        <w:jc w:val="both"/>
      </w:pPr>
      <w:r w:rsidRPr="00EB781A">
        <w:rPr>
          <w:b/>
        </w:rPr>
        <w:t>Venta a intermediarios:</w:t>
      </w:r>
      <w:r w:rsidRPr="00064FFA">
        <w:t xml:space="preserve"> es la forma de comercialización que se basa en comprar al productor para luego vender al consumidor,</w:t>
      </w:r>
      <w:r w:rsidR="00270675">
        <w:t xml:space="preserve"> </w:t>
      </w:r>
      <w:r w:rsidR="007928D1">
        <w:t>en la que</w:t>
      </w:r>
      <w:r w:rsidRPr="00064FFA">
        <w:t xml:space="preserve"> pasan los productos</w:t>
      </w:r>
      <w:r>
        <w:t xml:space="preserve"> </w:t>
      </w:r>
      <w:r w:rsidRPr="00064FFA">
        <w:t>por una, dos o más personas antes de lle</w:t>
      </w:r>
      <w:r w:rsidR="007928D1">
        <w:t>gar al consumidor final. Esta es la forma de comercialización asociada</w:t>
      </w:r>
      <w:r w:rsidRPr="00064FFA">
        <w:t xml:space="preserve"> </w:t>
      </w:r>
      <w:r w:rsidR="007928D1">
        <w:t xml:space="preserve">a </w:t>
      </w:r>
      <w:r w:rsidRPr="00064FFA">
        <w:t>los centros de acopio, mercados mayoristas, mercador minoristas, tiendas de barrio, bodegas</w:t>
      </w:r>
      <w:r w:rsidR="00B871AD">
        <w:t>,</w:t>
      </w:r>
      <w:r w:rsidRPr="00064FFA">
        <w:t xml:space="preserve"> etc.</w:t>
      </w:r>
    </w:p>
    <w:p w:rsidR="00827917" w:rsidRPr="007D39EB" w:rsidRDefault="00827917" w:rsidP="00EB781A">
      <w:pPr>
        <w:pStyle w:val="Prrafodelista"/>
        <w:numPr>
          <w:ilvl w:val="0"/>
          <w:numId w:val="25"/>
        </w:numPr>
        <w:spacing w:after="0"/>
        <w:ind w:right="760"/>
        <w:jc w:val="both"/>
      </w:pPr>
      <w:r w:rsidRPr="00EB781A">
        <w:rPr>
          <w:b/>
        </w:rPr>
        <w:t>Directa e Intermediarios:</w:t>
      </w:r>
      <w:r>
        <w:t xml:space="preserve"> </w:t>
      </w:r>
      <w:r w:rsidRPr="00194EA1">
        <w:t xml:space="preserve">Para efectos de </w:t>
      </w:r>
      <w:r w:rsidR="003D5E9B">
        <w:t xml:space="preserve">la </w:t>
      </w:r>
      <w:r w:rsidRPr="00194EA1">
        <w:t xml:space="preserve">verificación, se considera </w:t>
      </w:r>
      <w:r w:rsidR="003D5E9B">
        <w:t>venta directa e intermediarios cuando</w:t>
      </w:r>
      <w:r w:rsidRPr="00194EA1">
        <w:t xml:space="preserve"> </w:t>
      </w:r>
      <w:r w:rsidR="003D5E9B">
        <w:t>se realizan ambos tipos de</w:t>
      </w:r>
      <w:r w:rsidRPr="00194EA1">
        <w:t xml:space="preserve"> comercialización.</w:t>
      </w:r>
    </w:p>
    <w:p w:rsidR="00827917" w:rsidRDefault="00695BEA" w:rsidP="00993E8D">
      <w:pPr>
        <w:pStyle w:val="Ttulo2"/>
        <w:ind w:right="758"/>
        <w:jc w:val="both"/>
      </w:pPr>
      <w:r>
        <w:t xml:space="preserve">Módulo 4. </w:t>
      </w:r>
      <w:r w:rsidR="00827917">
        <w:t>Tipo de Producción</w:t>
      </w:r>
    </w:p>
    <w:p w:rsidR="00751DC3" w:rsidRDefault="00751DC3" w:rsidP="00993E8D">
      <w:pPr>
        <w:spacing w:after="0"/>
        <w:jc w:val="both"/>
      </w:pPr>
      <w:r>
        <w:t xml:space="preserve">Se entiende como tipo de producción a las prácticas e insumos utilizados dentro </w:t>
      </w:r>
      <w:r w:rsidR="001559AE">
        <w:t xml:space="preserve">de los terrenos que componen </w:t>
      </w:r>
      <w:r>
        <w:t>la unidad productiva. Para la verificación, se han definido los siguientes tipos de producción:</w:t>
      </w:r>
    </w:p>
    <w:p w:rsidR="003727BA" w:rsidRDefault="003727BA" w:rsidP="00993E8D">
      <w:pPr>
        <w:spacing w:after="0"/>
        <w:jc w:val="both"/>
      </w:pPr>
    </w:p>
    <w:p w:rsidR="003727BA" w:rsidRDefault="00E651C4" w:rsidP="00993E8D">
      <w:pPr>
        <w:pStyle w:val="Prrafodelista"/>
        <w:numPr>
          <w:ilvl w:val="0"/>
          <w:numId w:val="26"/>
        </w:numPr>
        <w:spacing w:after="0"/>
        <w:jc w:val="both"/>
      </w:pPr>
      <w:r w:rsidRPr="008543F5">
        <w:rPr>
          <w:b/>
        </w:rPr>
        <w:lastRenderedPageBreak/>
        <w:t>Producción c</w:t>
      </w:r>
      <w:r w:rsidR="00751DC3" w:rsidRPr="008543F5">
        <w:rPr>
          <w:b/>
        </w:rPr>
        <w:t>onvencional:</w:t>
      </w:r>
      <w:r w:rsidR="00751DC3">
        <w:t xml:space="preserve"> </w:t>
      </w:r>
      <w:r w:rsidR="00751DC3" w:rsidRPr="00A97B10">
        <w:t>Se basa en el alto consumo de insumos externos al sistema productivo natural, usa insumos con energía fósil, abonos químicos sintéticos y pesticidas, es un sistema de producción que no toma en cuenta el medio ambiente, sus ciclos naturales, ni el uso racional y sostenible de los recursos naturales.</w:t>
      </w:r>
      <w:r w:rsidR="003727BA">
        <w:t xml:space="preserve"> </w:t>
      </w:r>
    </w:p>
    <w:p w:rsidR="003727BA" w:rsidRDefault="00E651C4" w:rsidP="00993E8D">
      <w:pPr>
        <w:pStyle w:val="Prrafodelista"/>
        <w:numPr>
          <w:ilvl w:val="0"/>
          <w:numId w:val="26"/>
        </w:numPr>
        <w:spacing w:after="0"/>
        <w:jc w:val="both"/>
      </w:pPr>
      <w:r w:rsidRPr="008543F5">
        <w:rPr>
          <w:b/>
        </w:rPr>
        <w:t>Producción a</w:t>
      </w:r>
      <w:r w:rsidR="00751DC3" w:rsidRPr="008543F5">
        <w:rPr>
          <w:b/>
        </w:rPr>
        <w:t>groecológica:</w:t>
      </w:r>
      <w:r w:rsidR="00751DC3">
        <w:t xml:space="preserve"> </w:t>
      </w:r>
      <w:r w:rsidR="00751DC3" w:rsidRPr="00A97B10">
        <w:t>Es una forma de producción que se inspira en el funcionamiento de los ci</w:t>
      </w:r>
      <w:r w:rsidR="00ED0B12">
        <w:t>clos de la naturaleza, así como en</w:t>
      </w:r>
      <w:r w:rsidR="00751DC3" w:rsidRPr="00A97B10">
        <w:t xml:space="preserve"> los saberes </w:t>
      </w:r>
      <w:r w:rsidR="005400B7">
        <w:t>tradicionales locales</w:t>
      </w:r>
      <w:r w:rsidR="00751DC3" w:rsidRPr="00A97B10">
        <w:t xml:space="preserve"> y </w:t>
      </w:r>
      <w:r w:rsidR="005400B7">
        <w:t xml:space="preserve">en </w:t>
      </w:r>
      <w:r w:rsidR="00751DC3" w:rsidRPr="00A97B10">
        <w:t>los c</w:t>
      </w:r>
      <w:r>
        <w:t>onocimientos modernos; promueve</w:t>
      </w:r>
      <w:r w:rsidR="00751DC3" w:rsidRPr="00A97B10">
        <w:t xml:space="preserve"> el diseño y manejo sustentable de </w:t>
      </w:r>
      <w:r>
        <w:t xml:space="preserve">los </w:t>
      </w:r>
      <w:r w:rsidR="00751DC3" w:rsidRPr="00A97B10">
        <w:t>agroe</w:t>
      </w:r>
      <w:r w:rsidR="009E2FFA">
        <w:t>c</w:t>
      </w:r>
      <w:r w:rsidR="00751DC3" w:rsidRPr="00A97B10">
        <w:t>osistemas, combinando la creación y generación de insumos productivos propios. No usa insumos agroquímicos, semilla</w:t>
      </w:r>
      <w:r w:rsidR="00751DC3">
        <w:t>s</w:t>
      </w:r>
      <w:r w:rsidR="00751DC3" w:rsidRPr="00A97B10">
        <w:t xml:space="preserve"> transgénica</w:t>
      </w:r>
      <w:r w:rsidR="00751DC3">
        <w:t>s</w:t>
      </w:r>
      <w:r w:rsidR="000B7EF6">
        <w:t>,</w:t>
      </w:r>
      <w:r w:rsidR="00751DC3" w:rsidRPr="00A97B10">
        <w:t xml:space="preserve"> </w:t>
      </w:r>
      <w:r w:rsidR="00751DC3">
        <w:t>ni</w:t>
      </w:r>
      <w:r w:rsidR="00751DC3" w:rsidRPr="00A97B10">
        <w:t xml:space="preserve"> otros  contaminantes.</w:t>
      </w:r>
    </w:p>
    <w:p w:rsidR="003727BA" w:rsidRPr="003727BA" w:rsidRDefault="00C1345C" w:rsidP="00993E8D">
      <w:pPr>
        <w:pStyle w:val="Prrafodelista"/>
        <w:numPr>
          <w:ilvl w:val="0"/>
          <w:numId w:val="26"/>
        </w:numPr>
        <w:spacing w:after="0"/>
        <w:jc w:val="both"/>
      </w:pPr>
      <w:r w:rsidRPr="008543F5">
        <w:rPr>
          <w:b/>
        </w:rPr>
        <w:t>Producción en t</w:t>
      </w:r>
      <w:r w:rsidR="00751DC3" w:rsidRPr="008543F5">
        <w:rPr>
          <w:b/>
        </w:rPr>
        <w:t>ransición:</w:t>
      </w:r>
      <w:r w:rsidR="00751DC3">
        <w:t xml:space="preserve"> </w:t>
      </w:r>
      <w:r w:rsidR="00751DC3" w:rsidRPr="00105548">
        <w:t xml:space="preserve">Se considerará como el </w:t>
      </w:r>
      <w:r w:rsidR="003727BA">
        <w:t xml:space="preserve">periodo o intervalo de tiempo, </w:t>
      </w:r>
      <w:r w:rsidR="00751DC3" w:rsidRPr="00105548">
        <w:t xml:space="preserve">en el que la unidad de producción agropecuaria convencional se transforma en un sistema de producción </w:t>
      </w:r>
      <w:r w:rsidR="00C50FF8">
        <w:t>sustentable: agroecológico, orgánico, biodinámico</w:t>
      </w:r>
      <w:r w:rsidR="00751DC3" w:rsidRPr="00105548">
        <w:t>, etc.</w:t>
      </w:r>
    </w:p>
    <w:p w:rsidR="003727BA" w:rsidRDefault="003727BA" w:rsidP="008543F5">
      <w:pPr>
        <w:pStyle w:val="Prrafodelista"/>
        <w:numPr>
          <w:ilvl w:val="0"/>
          <w:numId w:val="26"/>
        </w:numPr>
        <w:jc w:val="both"/>
      </w:pPr>
      <w:r w:rsidRPr="003727BA">
        <w:t xml:space="preserve">La </w:t>
      </w:r>
      <w:r w:rsidRPr="008543F5">
        <w:rPr>
          <w:b/>
        </w:rPr>
        <w:t>agricultura orgánica</w:t>
      </w:r>
      <w:r w:rsidRPr="003727BA">
        <w:t xml:space="preserve"> es un sistema de producción que mantiene y mejora la salud de los suelos, los ecosistemas y las personas. Se basa fundamentalmente en los procesos ecológicos, la biodiversidad y los ciclos adaptados a las condiciones locales, sin usar insumos que tengan efectos adversos. La agricultura orgánica combina tradición, innovación y ciencia para favorecer el medio ambiente que compartimos y promover relaciones justas y una buena calidad de vida para todos los que participan en ella.</w:t>
      </w:r>
      <w:r w:rsidR="00404F89">
        <w:t xml:space="preserve"> </w:t>
      </w:r>
    </w:p>
    <w:p w:rsidR="00EA3272" w:rsidRDefault="00EA3272" w:rsidP="00D12A1A">
      <w:pPr>
        <w:pStyle w:val="Ttulo3"/>
      </w:pPr>
      <w:r>
        <w:t>Certificaciones</w:t>
      </w:r>
    </w:p>
    <w:p w:rsidR="003A7AD8" w:rsidRDefault="003A7AD8" w:rsidP="00993E8D">
      <w:pPr>
        <w:jc w:val="both"/>
      </w:pPr>
      <w:r>
        <w:t>Debido a las crecientes exigencias de los mercados internacionales</w:t>
      </w:r>
      <w:r w:rsidR="00BC53B2">
        <w:t xml:space="preserve"> y locales</w:t>
      </w:r>
      <w:r>
        <w:t xml:space="preserve">, en los últimos años han aparecido un sinnúmero de sistemas de certificación que </w:t>
      </w:r>
      <w:r w:rsidR="00BC53B2">
        <w:t>buscan</w:t>
      </w:r>
      <w:r>
        <w:t xml:space="preserve"> garantizar estándares de producción a los consumidores. </w:t>
      </w:r>
    </w:p>
    <w:p w:rsidR="00CD4D60" w:rsidRDefault="00F34481" w:rsidP="00993E8D">
      <w:pPr>
        <w:jc w:val="both"/>
      </w:pPr>
      <w:r>
        <w:t>Actualmente e</w:t>
      </w:r>
      <w:r w:rsidR="00596E08">
        <w:t>xisten cuatro formas de certificación</w:t>
      </w:r>
      <w:r w:rsidR="006B0BEA">
        <w:t xml:space="preserve">: la ‘garantía por primera parte’ o autocertificación, que depende del compromiso declarado de los productores; la ‘garantía por segunda parte’, en la que </w:t>
      </w:r>
      <w:r w:rsidR="009E1F3A">
        <w:t xml:space="preserve">los </w:t>
      </w:r>
      <w:r w:rsidR="006B0BEA">
        <w:t>actores que adquieren el producto (</w:t>
      </w:r>
      <w:r w:rsidR="00BE6378">
        <w:t>consumidores o</w:t>
      </w:r>
      <w:r w:rsidR="006B0BEA">
        <w:t xml:space="preserve"> comercializadores) se aseguran del cumplimiento de las normas; la ‘garantía por tercera parte’, en la que una entidad acreditada externa garantiza el cumplimiento de la </w:t>
      </w:r>
      <w:r w:rsidR="00BC53B2">
        <w:t>normativa; y finalmente, el</w:t>
      </w:r>
      <w:r w:rsidR="006B0BEA">
        <w:t xml:space="preserve"> ‘Sistema de Garantía Participativa’ que</w:t>
      </w:r>
      <w:r w:rsidR="005B7731">
        <w:t>, según el IFOAM</w:t>
      </w:r>
      <w:r w:rsidR="005B7731">
        <w:rPr>
          <w:rStyle w:val="Refdenotaalpie"/>
        </w:rPr>
        <w:footnoteReference w:id="2"/>
      </w:r>
      <w:r w:rsidR="005B7731">
        <w:t>,</w:t>
      </w:r>
      <w:r w:rsidR="006B0BEA">
        <w:t xml:space="preserve"> </w:t>
      </w:r>
      <w:r w:rsidR="005B7731">
        <w:t>son “</w:t>
      </w:r>
      <w:r w:rsidR="00BC53B2" w:rsidRPr="00BF22B4">
        <w:t>sistemas de garantía de calidad que operan a nivel local. Certifican a productores tomando como base la participación activa de los actores y se construyen a partir de la confianza, las redes sociales y el intercambio de conocimiento</w:t>
      </w:r>
      <w:r w:rsidR="00CD4D60">
        <w:t xml:space="preserve">. </w:t>
      </w:r>
    </w:p>
    <w:p w:rsidR="006B0BEA" w:rsidRDefault="003A7AD8" w:rsidP="00993E8D">
      <w:pPr>
        <w:jc w:val="both"/>
      </w:pPr>
      <w:r>
        <w:t>El sistema más difundido, es la certificación por tercera parte (CTP) que generalmente involucra a un ente regulador, que establece normas de pro</w:t>
      </w:r>
      <w:r w:rsidR="00CD4D60">
        <w:t xml:space="preserve">ducción, y entes certificadores </w:t>
      </w:r>
      <w:r>
        <w:t>independientes formalmente acreditados, que las verifican.</w:t>
      </w:r>
      <w:r w:rsidR="00CD4D60">
        <w:t xml:space="preserve"> </w:t>
      </w:r>
      <w:r>
        <w:t xml:space="preserve">Si bien resultan ventajosos a la hora de llevar productos a los mercados de exportación, los sistemas de CTP son costosos, burocratizados y no reconocen diferencias entre tipos de productores o territorios. Así, un pequeño campesino está sometido exactamente a los mismos estándares que un empresario que </w:t>
      </w:r>
      <w:r w:rsidR="00113466">
        <w:t>maneje grandes extensiones</w:t>
      </w:r>
      <w:r>
        <w:t xml:space="preserve"> de producción orientada a la exportación</w:t>
      </w:r>
      <w:r w:rsidR="00B94197">
        <w:t xml:space="preserve">. </w:t>
      </w:r>
    </w:p>
    <w:p w:rsidR="00CE520B" w:rsidRPr="003A7AD8" w:rsidRDefault="00CE520B" w:rsidP="00993E8D">
      <w:pPr>
        <w:jc w:val="both"/>
      </w:pPr>
      <w:r>
        <w:t xml:space="preserve">A continuación se detallan las principales certificaciones que funcionan actualmente en Ecuador: </w:t>
      </w:r>
    </w:p>
    <w:p w:rsidR="00EA3272" w:rsidRDefault="00EA3272" w:rsidP="00415A6C">
      <w:pPr>
        <w:pStyle w:val="Prrafodelista"/>
        <w:numPr>
          <w:ilvl w:val="0"/>
          <w:numId w:val="13"/>
        </w:numPr>
        <w:ind w:left="851"/>
        <w:jc w:val="both"/>
      </w:pPr>
      <w:r>
        <w:lastRenderedPageBreak/>
        <w:t>Producción orgánica (USDA, BCS, CERES, etc.)</w:t>
      </w:r>
    </w:p>
    <w:p w:rsidR="00EA3272" w:rsidRDefault="00EA3272" w:rsidP="00415A6C">
      <w:pPr>
        <w:pStyle w:val="Prrafodelista"/>
        <w:numPr>
          <w:ilvl w:val="0"/>
          <w:numId w:val="13"/>
        </w:numPr>
        <w:ind w:left="851"/>
        <w:jc w:val="both"/>
      </w:pPr>
      <w:r>
        <w:t xml:space="preserve">Buenas prácticas ambientales (Punto verde, etc.) </w:t>
      </w:r>
    </w:p>
    <w:p w:rsidR="00EA3272" w:rsidRDefault="003E24CB" w:rsidP="00415A6C">
      <w:pPr>
        <w:pStyle w:val="Prrafodelista"/>
        <w:numPr>
          <w:ilvl w:val="0"/>
          <w:numId w:val="13"/>
        </w:numPr>
        <w:ind w:left="851"/>
        <w:jc w:val="both"/>
      </w:pPr>
      <w:r>
        <w:t>Buenas Prácticas A</w:t>
      </w:r>
      <w:r w:rsidR="00EA3272">
        <w:t>gropecuarias (Global Gap, etc.)</w:t>
      </w:r>
    </w:p>
    <w:p w:rsidR="00EA3272" w:rsidRDefault="00EA3272" w:rsidP="00415A6C">
      <w:pPr>
        <w:pStyle w:val="Prrafodelista"/>
        <w:numPr>
          <w:ilvl w:val="0"/>
          <w:numId w:val="13"/>
        </w:numPr>
        <w:ind w:left="851"/>
        <w:jc w:val="both"/>
      </w:pPr>
      <w:r>
        <w:t>Agricultura sostenible (Rainforest Alliance, UTZ)</w:t>
      </w:r>
    </w:p>
    <w:p w:rsidR="00EA3272" w:rsidRDefault="00EA3272" w:rsidP="00415A6C">
      <w:pPr>
        <w:pStyle w:val="Prrafodelista"/>
        <w:numPr>
          <w:ilvl w:val="0"/>
          <w:numId w:val="13"/>
        </w:numPr>
        <w:ind w:left="851"/>
        <w:jc w:val="both"/>
      </w:pPr>
      <w:r>
        <w:t>Turismo sostenible (Rainforest Alliance, etc.)</w:t>
      </w:r>
    </w:p>
    <w:p w:rsidR="00EA3272" w:rsidRDefault="00EA3272" w:rsidP="00415A6C">
      <w:pPr>
        <w:pStyle w:val="Prrafodelista"/>
        <w:numPr>
          <w:ilvl w:val="0"/>
          <w:numId w:val="13"/>
        </w:numPr>
        <w:ind w:left="851"/>
        <w:jc w:val="both"/>
      </w:pPr>
      <w:r>
        <w:t>Producción forestal o silvicultura sostenible (FSC, etc.)</w:t>
      </w:r>
    </w:p>
    <w:p w:rsidR="00EA3272" w:rsidRDefault="00EA3272" w:rsidP="00415A6C">
      <w:pPr>
        <w:pStyle w:val="Prrafodelista"/>
        <w:numPr>
          <w:ilvl w:val="0"/>
          <w:numId w:val="13"/>
        </w:numPr>
        <w:ind w:left="851"/>
        <w:jc w:val="both"/>
      </w:pPr>
      <w:r>
        <w:t>Comercio Justo (FLO, WFTO, etc.)</w:t>
      </w:r>
    </w:p>
    <w:p w:rsidR="00EA3272" w:rsidRDefault="00EA3272" w:rsidP="00415A6C">
      <w:pPr>
        <w:pStyle w:val="Prrafodelista"/>
        <w:numPr>
          <w:ilvl w:val="0"/>
          <w:numId w:val="13"/>
        </w:numPr>
        <w:ind w:left="851"/>
        <w:jc w:val="both"/>
      </w:pPr>
      <w:r>
        <w:t>Certificación religiosa (Kosher, Halal, etc.)</w:t>
      </w:r>
    </w:p>
    <w:p w:rsidR="00CE520B" w:rsidRDefault="00EA3272" w:rsidP="00415A6C">
      <w:pPr>
        <w:pStyle w:val="Prrafodelista"/>
        <w:numPr>
          <w:ilvl w:val="0"/>
          <w:numId w:val="13"/>
        </w:numPr>
        <w:ind w:left="851"/>
        <w:jc w:val="both"/>
      </w:pPr>
      <w:r>
        <w:t>Sistema</w:t>
      </w:r>
      <w:r w:rsidR="003E24CB">
        <w:t>s</w:t>
      </w:r>
      <w:r>
        <w:t xml:space="preserve"> participativo</w:t>
      </w:r>
      <w:r w:rsidR="003E24CB">
        <w:t>s</w:t>
      </w:r>
      <w:r>
        <w:t xml:space="preserve"> de garantía (SPG)</w:t>
      </w:r>
      <w:r w:rsidR="00BF22B4" w:rsidRPr="00BF22B4">
        <w:t xml:space="preserve"> </w:t>
      </w:r>
    </w:p>
    <w:p w:rsidR="00EA3272" w:rsidRPr="00EA3272" w:rsidRDefault="00EA3272" w:rsidP="00415A6C">
      <w:pPr>
        <w:pStyle w:val="Prrafodelista"/>
        <w:numPr>
          <w:ilvl w:val="0"/>
          <w:numId w:val="13"/>
        </w:numPr>
        <w:ind w:left="851"/>
        <w:jc w:val="both"/>
      </w:pPr>
      <w:r>
        <w:t>Buenas Prácticas de Manufactura (BPM)</w:t>
      </w:r>
    </w:p>
    <w:p w:rsidR="00D7300A" w:rsidRDefault="00D7300A" w:rsidP="00993E8D">
      <w:pPr>
        <w:pStyle w:val="Ttulo2"/>
        <w:jc w:val="both"/>
      </w:pPr>
      <w:r>
        <w:t xml:space="preserve">Módulo 9. </w:t>
      </w:r>
      <w:r w:rsidRPr="00D7300A">
        <w:t>Acceso a crédito y asistencia técnica</w:t>
      </w:r>
    </w:p>
    <w:p w:rsidR="00DF5D30" w:rsidRDefault="00DF5D30" w:rsidP="002301B3">
      <w:pPr>
        <w:pStyle w:val="Ttulo3"/>
      </w:pPr>
      <w:r>
        <w:t>Acceso al crédito</w:t>
      </w:r>
    </w:p>
    <w:p w:rsidR="00D61875" w:rsidRPr="00D61875" w:rsidRDefault="004827F1" w:rsidP="00415A6C">
      <w:pPr>
        <w:pStyle w:val="Prrafodelista"/>
        <w:numPr>
          <w:ilvl w:val="0"/>
          <w:numId w:val="12"/>
        </w:numPr>
        <w:spacing w:after="0"/>
        <w:ind w:left="851"/>
        <w:jc w:val="both"/>
        <w:rPr>
          <w:bCs/>
          <w:lang w:val="es-MX"/>
        </w:rPr>
      </w:pPr>
      <w:r>
        <w:rPr>
          <w:bCs/>
          <w:lang w:val="es-MX"/>
        </w:rPr>
        <w:t>Crédito de</w:t>
      </w:r>
      <w:r w:rsidR="00D61875" w:rsidRPr="00D61875">
        <w:rPr>
          <w:bCs/>
          <w:lang w:val="es-MX"/>
        </w:rPr>
        <w:t xml:space="preserve"> </w:t>
      </w:r>
      <w:r w:rsidR="00A26CA1">
        <w:rPr>
          <w:bCs/>
          <w:lang w:val="es-MX"/>
        </w:rPr>
        <w:t>Banecuador</w:t>
      </w:r>
    </w:p>
    <w:p w:rsidR="00D61875" w:rsidRPr="00D61875" w:rsidRDefault="00D61875" w:rsidP="00415A6C">
      <w:pPr>
        <w:pStyle w:val="Prrafodelista"/>
        <w:numPr>
          <w:ilvl w:val="0"/>
          <w:numId w:val="12"/>
        </w:numPr>
        <w:spacing w:after="0"/>
        <w:ind w:left="851"/>
        <w:jc w:val="both"/>
        <w:rPr>
          <w:bCs/>
          <w:lang w:val="es-MX"/>
        </w:rPr>
      </w:pPr>
      <w:r w:rsidRPr="00D61875">
        <w:rPr>
          <w:bCs/>
          <w:lang w:val="es-MX"/>
        </w:rPr>
        <w:t>Crédito de otro banco</w:t>
      </w:r>
    </w:p>
    <w:p w:rsidR="00D61875" w:rsidRPr="00D61875" w:rsidRDefault="00D61875" w:rsidP="00415A6C">
      <w:pPr>
        <w:pStyle w:val="Prrafodelista"/>
        <w:numPr>
          <w:ilvl w:val="0"/>
          <w:numId w:val="12"/>
        </w:numPr>
        <w:spacing w:after="0"/>
        <w:ind w:left="851"/>
        <w:jc w:val="both"/>
        <w:rPr>
          <w:bCs/>
          <w:lang w:val="es-MX"/>
        </w:rPr>
      </w:pPr>
      <w:r w:rsidRPr="00D61875">
        <w:rPr>
          <w:bCs/>
          <w:lang w:val="es-MX"/>
        </w:rPr>
        <w:t>Crédito de una cooperativa</w:t>
      </w:r>
      <w:r w:rsidR="00A26CA1">
        <w:rPr>
          <w:bCs/>
          <w:lang w:val="es-MX"/>
        </w:rPr>
        <w:t xml:space="preserve"> de ahorro y crédito </w:t>
      </w:r>
    </w:p>
    <w:p w:rsidR="00D61875" w:rsidRPr="00D61875" w:rsidRDefault="00D61875" w:rsidP="00415A6C">
      <w:pPr>
        <w:pStyle w:val="Prrafodelista"/>
        <w:numPr>
          <w:ilvl w:val="0"/>
          <w:numId w:val="12"/>
        </w:numPr>
        <w:spacing w:after="0"/>
        <w:ind w:left="851"/>
        <w:jc w:val="both"/>
        <w:rPr>
          <w:bCs/>
          <w:lang w:val="es-MX"/>
        </w:rPr>
      </w:pPr>
      <w:r w:rsidRPr="00D61875">
        <w:rPr>
          <w:bCs/>
          <w:lang w:val="es-MX"/>
        </w:rPr>
        <w:t>Crédito</w:t>
      </w:r>
      <w:r w:rsidR="004827F1">
        <w:rPr>
          <w:bCs/>
          <w:lang w:val="es-MX"/>
        </w:rPr>
        <w:t xml:space="preserve"> de </w:t>
      </w:r>
      <w:r w:rsidRPr="00D61875">
        <w:rPr>
          <w:bCs/>
          <w:lang w:val="es-MX"/>
        </w:rPr>
        <w:t>familiar</w:t>
      </w:r>
    </w:p>
    <w:p w:rsidR="00D61875" w:rsidRPr="00D61875" w:rsidRDefault="00D61875" w:rsidP="00415A6C">
      <w:pPr>
        <w:pStyle w:val="Prrafodelista"/>
        <w:numPr>
          <w:ilvl w:val="0"/>
          <w:numId w:val="12"/>
        </w:numPr>
        <w:spacing w:after="0"/>
        <w:ind w:left="851"/>
        <w:jc w:val="both"/>
        <w:rPr>
          <w:bCs/>
          <w:lang w:val="es-MX"/>
        </w:rPr>
      </w:pPr>
      <w:r w:rsidRPr="00D61875">
        <w:rPr>
          <w:bCs/>
          <w:lang w:val="es-MX"/>
        </w:rPr>
        <w:t>Crédito de un prestamista</w:t>
      </w:r>
    </w:p>
    <w:p w:rsidR="003107D5" w:rsidRDefault="00A26CA1" w:rsidP="00415A6C">
      <w:pPr>
        <w:pStyle w:val="Prrafodelista"/>
        <w:numPr>
          <w:ilvl w:val="0"/>
          <w:numId w:val="12"/>
        </w:numPr>
        <w:spacing w:after="0"/>
        <w:ind w:left="851"/>
      </w:pPr>
      <w:r w:rsidRPr="009C4406">
        <w:t>Cajas comunales o comunitarias:</w:t>
      </w:r>
      <w:r>
        <w:rPr>
          <w:b/>
        </w:rPr>
        <w:t xml:space="preserve"> </w:t>
      </w:r>
      <w:r w:rsidR="00482EDD">
        <w:t>sistema de microcrédito</w:t>
      </w:r>
      <w:r w:rsidR="00D61875">
        <w:t xml:space="preserve"> que brinda un servicio del ahorro y crédito en el marco de apoyo solidario </w:t>
      </w:r>
      <w:r w:rsidR="00482EDD">
        <w:t>a los integrantes de la organización.</w:t>
      </w:r>
    </w:p>
    <w:p w:rsidR="007469A4" w:rsidRPr="00051A97" w:rsidRDefault="007469A4" w:rsidP="00993E8D">
      <w:pPr>
        <w:pStyle w:val="Ttulo2"/>
        <w:jc w:val="both"/>
      </w:pPr>
      <w:r>
        <w:t>Módulo 10. Infraestructura</w:t>
      </w:r>
    </w:p>
    <w:p w:rsidR="00176ACA" w:rsidRDefault="003107D5" w:rsidP="00415A6C">
      <w:pPr>
        <w:pStyle w:val="Prrafodelista"/>
        <w:numPr>
          <w:ilvl w:val="0"/>
          <w:numId w:val="18"/>
        </w:numPr>
        <w:ind w:left="851"/>
      </w:pPr>
      <w:r w:rsidRPr="00051A97">
        <w:rPr>
          <w:b/>
        </w:rPr>
        <w:t>Vivienda:</w:t>
      </w:r>
      <w:r w:rsidR="007469A4" w:rsidRPr="00051A97">
        <w:rPr>
          <w:b/>
        </w:rPr>
        <w:t xml:space="preserve"> </w:t>
      </w:r>
      <w:r w:rsidR="007469A4">
        <w:t xml:space="preserve">lugar donde come y duerme el grupo familiar campesino. </w:t>
      </w:r>
    </w:p>
    <w:p w:rsidR="00176ACA" w:rsidRDefault="00176ACA" w:rsidP="00415A6C">
      <w:pPr>
        <w:pStyle w:val="Prrafodelista"/>
        <w:numPr>
          <w:ilvl w:val="0"/>
          <w:numId w:val="18"/>
        </w:numPr>
        <w:ind w:left="851"/>
      </w:pPr>
      <w:r>
        <w:t>S</w:t>
      </w:r>
      <w:r w:rsidR="003107D5" w:rsidRPr="00051A97">
        <w:rPr>
          <w:b/>
        </w:rPr>
        <w:t xml:space="preserve">ilo: </w:t>
      </w:r>
      <w:r w:rsidR="00246DB6">
        <w:t>infraestructura diseñada para el almacenamiento de granos y otros materiales a granel.</w:t>
      </w:r>
    </w:p>
    <w:p w:rsidR="0052039C" w:rsidRDefault="0052039C" w:rsidP="00415A6C">
      <w:pPr>
        <w:pStyle w:val="Prrafodelista"/>
        <w:numPr>
          <w:ilvl w:val="0"/>
          <w:numId w:val="18"/>
        </w:numPr>
        <w:ind w:left="851"/>
      </w:pPr>
      <w:r w:rsidRPr="00051A97">
        <w:rPr>
          <w:b/>
        </w:rPr>
        <w:t>Cisterna:</w:t>
      </w:r>
      <w:r>
        <w:t xml:space="preserve"> estructura o depósito grande generalmente subterráneo para re</w:t>
      </w:r>
      <w:r w:rsidR="00246DB6">
        <w:t>coger y almacenar agua para su posterior uso.</w:t>
      </w:r>
    </w:p>
    <w:p w:rsidR="003107D5" w:rsidRPr="00051A97" w:rsidRDefault="003107D5" w:rsidP="00415A6C">
      <w:pPr>
        <w:pStyle w:val="Prrafodelista"/>
        <w:numPr>
          <w:ilvl w:val="0"/>
          <w:numId w:val="18"/>
        </w:numPr>
        <w:ind w:left="851"/>
        <w:rPr>
          <w:b/>
        </w:rPr>
      </w:pPr>
      <w:r w:rsidRPr="00051A97">
        <w:rPr>
          <w:b/>
        </w:rPr>
        <w:t xml:space="preserve">Bodega: </w:t>
      </w:r>
      <w:r w:rsidR="00176ACA">
        <w:t xml:space="preserve">lugar que se utiliza para guardar herramientas, equipamiento y/o productos en la unidad productiva agropecuaria. </w:t>
      </w:r>
    </w:p>
    <w:p w:rsidR="003107D5" w:rsidRPr="00051A97" w:rsidRDefault="003107D5" w:rsidP="00415A6C">
      <w:pPr>
        <w:pStyle w:val="Prrafodelista"/>
        <w:numPr>
          <w:ilvl w:val="0"/>
          <w:numId w:val="18"/>
        </w:numPr>
        <w:ind w:left="851"/>
        <w:rPr>
          <w:b/>
        </w:rPr>
      </w:pPr>
      <w:r w:rsidRPr="00051A97">
        <w:rPr>
          <w:b/>
        </w:rPr>
        <w:t xml:space="preserve">Granero: </w:t>
      </w:r>
      <w:r w:rsidR="00823774" w:rsidRPr="00823774">
        <w:t>infraestructura agrícola utilizada para diferentes propósitos como el almacenamiento de granos, forraje, para guardar los animales, herramientas y maquinaria, entre otros usos.</w:t>
      </w:r>
      <w:r w:rsidR="00823774">
        <w:rPr>
          <w:b/>
        </w:rPr>
        <w:t xml:space="preserve"> </w:t>
      </w:r>
    </w:p>
    <w:p w:rsidR="003107D5" w:rsidRPr="00051A97" w:rsidRDefault="003107D5" w:rsidP="00415A6C">
      <w:pPr>
        <w:pStyle w:val="Prrafodelista"/>
        <w:numPr>
          <w:ilvl w:val="0"/>
          <w:numId w:val="18"/>
        </w:numPr>
        <w:ind w:left="851"/>
        <w:rPr>
          <w:b/>
        </w:rPr>
      </w:pPr>
      <w:r w:rsidRPr="00051A97">
        <w:rPr>
          <w:b/>
        </w:rPr>
        <w:t xml:space="preserve">Vivero: </w:t>
      </w:r>
      <w:r w:rsidR="00176ACA">
        <w:t>lugar protegido donde se siembran las semillas de las plantas y árboles para luego trasplantarlas a otro sitio.</w:t>
      </w:r>
    </w:p>
    <w:p w:rsidR="003107D5" w:rsidRPr="00051A97" w:rsidRDefault="003107D5" w:rsidP="00415A6C">
      <w:pPr>
        <w:pStyle w:val="Prrafodelista"/>
        <w:numPr>
          <w:ilvl w:val="0"/>
          <w:numId w:val="18"/>
        </w:numPr>
        <w:ind w:left="851"/>
        <w:rPr>
          <w:b/>
        </w:rPr>
      </w:pPr>
      <w:r w:rsidRPr="00051A97">
        <w:rPr>
          <w:b/>
        </w:rPr>
        <w:t>Establo:</w:t>
      </w:r>
      <w:r w:rsidR="00176ACA" w:rsidRPr="00176ACA">
        <w:t xml:space="preserve"> </w:t>
      </w:r>
      <w:r w:rsidR="00176ACA">
        <w:t>Infraestructura cubierta donde se encierra el ganado para su descanso y alimentación</w:t>
      </w:r>
    </w:p>
    <w:p w:rsidR="003107D5" w:rsidRPr="00051A97" w:rsidRDefault="003107D5" w:rsidP="00415A6C">
      <w:pPr>
        <w:pStyle w:val="Prrafodelista"/>
        <w:numPr>
          <w:ilvl w:val="0"/>
          <w:numId w:val="18"/>
        </w:numPr>
        <w:ind w:left="851"/>
        <w:rPr>
          <w:b/>
        </w:rPr>
      </w:pPr>
      <w:r w:rsidRPr="00051A97">
        <w:rPr>
          <w:b/>
        </w:rPr>
        <w:t xml:space="preserve">Tendal: </w:t>
      </w:r>
      <w:r w:rsidR="00176ACA">
        <w:t>Estructura de madera, metal o plástico cubierta que dar sombra a los productos.</w:t>
      </w:r>
    </w:p>
    <w:p w:rsidR="003107D5" w:rsidRPr="00051A97" w:rsidRDefault="003107D5" w:rsidP="00415A6C">
      <w:pPr>
        <w:pStyle w:val="Prrafodelista"/>
        <w:numPr>
          <w:ilvl w:val="0"/>
          <w:numId w:val="18"/>
        </w:numPr>
        <w:ind w:left="851"/>
        <w:rPr>
          <w:b/>
        </w:rPr>
      </w:pPr>
      <w:r w:rsidRPr="00051A97">
        <w:rPr>
          <w:b/>
        </w:rPr>
        <w:t xml:space="preserve">Invernadero: </w:t>
      </w:r>
      <w:r w:rsidR="00051A97" w:rsidRPr="00051A97">
        <w:rPr>
          <w:b/>
        </w:rPr>
        <w:t xml:space="preserve"> </w:t>
      </w:r>
      <w:r w:rsidR="00051A97" w:rsidRPr="00F90A9E">
        <w:t>infraestructura</w:t>
      </w:r>
      <w:r w:rsidR="00051A97">
        <w:t xml:space="preserve"> cerrada, estática</w:t>
      </w:r>
      <w:r w:rsidR="00823774">
        <w:t xml:space="preserve"> y accesible a pie, usada </w:t>
      </w:r>
      <w:r w:rsidR="00051A97">
        <w:t xml:space="preserve">normalmente </w:t>
      </w:r>
      <w:r w:rsidR="00823774">
        <w:t>en</w:t>
      </w:r>
      <w:r w:rsidR="00051A97" w:rsidRPr="003D5734">
        <w:t xml:space="preserve"> la horticultura</w:t>
      </w:r>
      <w:r w:rsidR="00823774">
        <w:t xml:space="preserve"> o floricultura, que habitualmente cuenta con</w:t>
      </w:r>
      <w:r w:rsidR="00051A97" w:rsidRPr="003D5734">
        <w:t xml:space="preserve"> una cubierta exterior translúcida de vidrio o de plástico, que permite el control de la temperatura, de la humedad y de otros factores ambientales, que se utiliza para favorecer el desarrollo de las plantas.</w:t>
      </w:r>
    </w:p>
    <w:p w:rsidR="003107D5" w:rsidRPr="00051A97" w:rsidRDefault="00051A97" w:rsidP="00415A6C">
      <w:pPr>
        <w:pStyle w:val="Prrafodelista"/>
        <w:numPr>
          <w:ilvl w:val="0"/>
          <w:numId w:val="18"/>
        </w:numPr>
        <w:ind w:left="851"/>
        <w:rPr>
          <w:b/>
        </w:rPr>
      </w:pPr>
      <w:r w:rsidRPr="00051A97">
        <w:rPr>
          <w:b/>
        </w:rPr>
        <w:t xml:space="preserve">Corral: </w:t>
      </w:r>
      <w:r>
        <w:t xml:space="preserve">lugar cercado y generalmente descubierto, junto a las casas rurales, que sirve para guardar y proteger animales domésticos </w:t>
      </w:r>
    </w:p>
    <w:p w:rsidR="003107D5" w:rsidRPr="00824B5F" w:rsidRDefault="00292073" w:rsidP="00415A6C">
      <w:pPr>
        <w:pStyle w:val="Prrafodelista"/>
        <w:numPr>
          <w:ilvl w:val="0"/>
          <w:numId w:val="18"/>
        </w:numPr>
        <w:ind w:left="851"/>
        <w:rPr>
          <w:rFonts w:cstheme="minorHAnsi"/>
          <w:b/>
        </w:rPr>
      </w:pPr>
      <w:r w:rsidRPr="00824B5F">
        <w:rPr>
          <w:rFonts w:cstheme="minorHAnsi"/>
          <w:b/>
        </w:rPr>
        <w:lastRenderedPageBreak/>
        <w:t xml:space="preserve">Marquesina: </w:t>
      </w:r>
      <w:r w:rsidR="00051A97" w:rsidRPr="00824B5F">
        <w:rPr>
          <w:rFonts w:cstheme="minorHAnsi"/>
        </w:rPr>
        <w:t xml:space="preserve">es un secadero solar utilizado en el proceso de secado del café, cacao, sacha inchi y otros cultivos de zonas húmedas. </w:t>
      </w:r>
    </w:p>
    <w:p w:rsidR="003107D5" w:rsidRDefault="003107D5" w:rsidP="00993E8D">
      <w:pPr>
        <w:pStyle w:val="Ttulo3"/>
      </w:pPr>
      <w:r>
        <w:t xml:space="preserve">Vías de acceso </w:t>
      </w:r>
    </w:p>
    <w:p w:rsidR="003107D5" w:rsidRPr="00AF4582" w:rsidRDefault="00823774" w:rsidP="00823774">
      <w:pPr>
        <w:pStyle w:val="Prrafodelista"/>
        <w:numPr>
          <w:ilvl w:val="0"/>
          <w:numId w:val="27"/>
        </w:numPr>
        <w:rPr>
          <w:b/>
        </w:rPr>
      </w:pPr>
      <w:r>
        <w:rPr>
          <w:b/>
        </w:rPr>
        <w:t xml:space="preserve">Asfaltada o pavimentada: </w:t>
      </w:r>
      <w:r w:rsidRPr="00823774">
        <w:t>carretera cuya superficie de rodadura está conformada por mezcla bit</w:t>
      </w:r>
      <w:r w:rsidR="00960F5D">
        <w:t>uminosa o de concreto.</w:t>
      </w:r>
    </w:p>
    <w:p w:rsidR="003107D5" w:rsidRPr="00AF4582" w:rsidRDefault="003107D5" w:rsidP="00AF4582">
      <w:pPr>
        <w:pStyle w:val="Prrafodelista"/>
        <w:numPr>
          <w:ilvl w:val="0"/>
          <w:numId w:val="27"/>
        </w:numPr>
        <w:rPr>
          <w:b/>
        </w:rPr>
      </w:pPr>
      <w:r w:rsidRPr="00AF4582">
        <w:rPr>
          <w:b/>
        </w:rPr>
        <w:t>Lastrado:</w:t>
      </w:r>
      <w:r w:rsidR="008F0B08">
        <w:rPr>
          <w:b/>
        </w:rPr>
        <w:t xml:space="preserve"> </w:t>
      </w:r>
      <w:r w:rsidR="008F0B08" w:rsidRPr="0052653B">
        <w:t>camino o carretera</w:t>
      </w:r>
      <w:r w:rsidR="008F0B08">
        <w:rPr>
          <w:b/>
        </w:rPr>
        <w:t xml:space="preserve"> </w:t>
      </w:r>
      <w:r w:rsidR="008F0B08">
        <w:t xml:space="preserve">cuya superficie de rodadura está formada por material pétreo de diferentes tamaños compactados. </w:t>
      </w:r>
    </w:p>
    <w:p w:rsidR="003107D5" w:rsidRPr="00AF4582" w:rsidRDefault="003107D5" w:rsidP="00AF4582">
      <w:pPr>
        <w:pStyle w:val="Prrafodelista"/>
        <w:numPr>
          <w:ilvl w:val="0"/>
          <w:numId w:val="27"/>
        </w:numPr>
        <w:rPr>
          <w:b/>
        </w:rPr>
      </w:pPr>
      <w:r w:rsidRPr="00AF4582">
        <w:rPr>
          <w:b/>
        </w:rPr>
        <w:t xml:space="preserve">Adoquinada: </w:t>
      </w:r>
      <w:r w:rsidR="00DD72EC" w:rsidRPr="00DD72EC">
        <w:t>camino o carretera</w:t>
      </w:r>
      <w:r w:rsidR="00DD72EC">
        <w:rPr>
          <w:b/>
        </w:rPr>
        <w:t xml:space="preserve"> </w:t>
      </w:r>
      <w:r w:rsidR="00DD72EC">
        <w:t>cuya superficie de rodadura está formada por adoquines.</w:t>
      </w:r>
    </w:p>
    <w:p w:rsidR="003107D5" w:rsidRPr="008F0B08" w:rsidRDefault="003107D5" w:rsidP="00AF4582">
      <w:pPr>
        <w:pStyle w:val="Prrafodelista"/>
        <w:numPr>
          <w:ilvl w:val="0"/>
          <w:numId w:val="27"/>
        </w:numPr>
        <w:rPr>
          <w:b/>
        </w:rPr>
      </w:pPr>
      <w:r w:rsidRPr="00AF4582">
        <w:rPr>
          <w:b/>
        </w:rPr>
        <w:t xml:space="preserve">Empedrada: </w:t>
      </w:r>
      <w:r w:rsidR="00DD72EC" w:rsidRPr="00DD72EC">
        <w:t>camino o carretera</w:t>
      </w:r>
      <w:r w:rsidR="00DD72EC">
        <w:rPr>
          <w:b/>
        </w:rPr>
        <w:t xml:space="preserve"> </w:t>
      </w:r>
      <w:r w:rsidR="00DD72EC">
        <w:t xml:space="preserve">cuya superficie de rodadura está formada </w:t>
      </w:r>
      <w:r w:rsidR="008F0B08">
        <w:t>por piedras.</w:t>
      </w:r>
    </w:p>
    <w:p w:rsidR="008F0B08" w:rsidRPr="00AF4582" w:rsidRDefault="008F0B08" w:rsidP="008F0B08">
      <w:pPr>
        <w:pStyle w:val="Prrafodelista"/>
        <w:numPr>
          <w:ilvl w:val="0"/>
          <w:numId w:val="27"/>
        </w:numPr>
        <w:rPr>
          <w:b/>
        </w:rPr>
      </w:pPr>
      <w:r w:rsidRPr="008F0B08">
        <w:rPr>
          <w:b/>
        </w:rPr>
        <w:t>Otros (especifique)</w:t>
      </w:r>
      <w:r>
        <w:rPr>
          <w:b/>
        </w:rPr>
        <w:t xml:space="preserve">: </w:t>
      </w:r>
      <w:r w:rsidR="006A57DE">
        <w:t xml:space="preserve">pueden ser caminos de herradura, chaquiñán, etc. </w:t>
      </w:r>
    </w:p>
    <w:p w:rsidR="003107D5" w:rsidRDefault="003107D5" w:rsidP="00993E8D">
      <w:pPr>
        <w:pStyle w:val="Ttulo3"/>
      </w:pPr>
      <w:r>
        <w:t>Fuente</w:t>
      </w:r>
      <w:r w:rsidR="0032763C">
        <w:t>s</w:t>
      </w:r>
      <w:r>
        <w:t xml:space="preserve"> de agua para el riego</w:t>
      </w:r>
    </w:p>
    <w:p w:rsidR="003107D5" w:rsidRPr="00AF4582" w:rsidRDefault="003107D5" w:rsidP="00AF4582">
      <w:pPr>
        <w:pStyle w:val="Prrafodelista"/>
        <w:numPr>
          <w:ilvl w:val="0"/>
          <w:numId w:val="28"/>
        </w:numPr>
        <w:spacing w:before="60" w:after="60"/>
        <w:jc w:val="both"/>
        <w:rPr>
          <w:bCs/>
        </w:rPr>
      </w:pPr>
      <w:r w:rsidRPr="00AF4582">
        <w:rPr>
          <w:b/>
          <w:bCs/>
          <w:lang w:val="es-MX"/>
        </w:rPr>
        <w:t xml:space="preserve">Canal de riego, acequia: </w:t>
      </w:r>
      <w:r w:rsidRPr="00AF4582">
        <w:rPr>
          <w:bCs/>
        </w:rPr>
        <w:t xml:space="preserve">construcción superficial y abierta destinada al transporte o conducción de agua entre su punto de captación y los lugares a los que suministra el líquido. </w:t>
      </w:r>
    </w:p>
    <w:p w:rsidR="003107D5" w:rsidRPr="00AF4582" w:rsidRDefault="003107D5" w:rsidP="00AF4582">
      <w:pPr>
        <w:pStyle w:val="Prrafodelista"/>
        <w:numPr>
          <w:ilvl w:val="0"/>
          <w:numId w:val="28"/>
        </w:numPr>
        <w:spacing w:before="60" w:after="60"/>
        <w:jc w:val="both"/>
        <w:rPr>
          <w:bCs/>
        </w:rPr>
      </w:pPr>
      <w:r w:rsidRPr="00AF4582">
        <w:rPr>
          <w:bCs/>
        </w:rPr>
        <w:t xml:space="preserve">La acequia, constituye una zanja para volúmenes menores de agua, mientras que el canal se utiliza para mayores volúmenes. </w:t>
      </w:r>
    </w:p>
    <w:p w:rsidR="003107D5" w:rsidRPr="00AF4582" w:rsidRDefault="003107D5" w:rsidP="00AF4582">
      <w:pPr>
        <w:pStyle w:val="Prrafodelista"/>
        <w:numPr>
          <w:ilvl w:val="0"/>
          <w:numId w:val="28"/>
        </w:numPr>
        <w:spacing w:before="60" w:after="60"/>
        <w:jc w:val="both"/>
        <w:rPr>
          <w:bCs/>
          <w:lang w:val="es-ES"/>
        </w:rPr>
      </w:pPr>
      <w:r w:rsidRPr="00AF4582">
        <w:rPr>
          <w:b/>
          <w:bCs/>
          <w:lang w:val="es-MX"/>
        </w:rPr>
        <w:t xml:space="preserve">Río, estero, quebrada: </w:t>
      </w:r>
      <w:r w:rsidRPr="00AF4582">
        <w:rPr>
          <w:bCs/>
          <w:lang w:val="es-ES"/>
        </w:rPr>
        <w:t>corriente natural de agua que fluye permanente o temporalmente y que desemboca en otra corriente, lago o mar, se incluyen en esta categoría los arroyos y las cañadas.</w:t>
      </w:r>
    </w:p>
    <w:p w:rsidR="003107D5" w:rsidRDefault="003107D5" w:rsidP="00AF4582">
      <w:pPr>
        <w:pStyle w:val="Prrafodelista"/>
        <w:numPr>
          <w:ilvl w:val="0"/>
          <w:numId w:val="28"/>
        </w:numPr>
        <w:spacing w:before="60" w:after="60"/>
        <w:jc w:val="both"/>
      </w:pPr>
      <w:r w:rsidRPr="00AF4582">
        <w:rPr>
          <w:b/>
          <w:bCs/>
          <w:lang w:val="es-MX"/>
        </w:rPr>
        <w:t>Pozo de agua:</w:t>
      </w:r>
      <w:r>
        <w:t xml:space="preserve"> </w:t>
      </w:r>
      <w:r w:rsidRPr="00A630C2">
        <w:t xml:space="preserve">agujero, excavación o túnel vertical </w:t>
      </w:r>
      <w:r>
        <w:t>de</w:t>
      </w:r>
      <w:r w:rsidRPr="00A630C2">
        <w:t xml:space="preserve"> una profundidad suficiente para alcanzar reserva</w:t>
      </w:r>
      <w:r>
        <w:t>s de agua subterránea</w:t>
      </w:r>
      <w:r w:rsidR="004A7DE7">
        <w:t>.</w:t>
      </w:r>
    </w:p>
    <w:p w:rsidR="003107D5" w:rsidRDefault="003107D5" w:rsidP="00993E8D">
      <w:pPr>
        <w:pStyle w:val="Ttulo3"/>
      </w:pPr>
      <w:r>
        <w:t>Método de Riego</w:t>
      </w:r>
    </w:p>
    <w:p w:rsidR="003107D5" w:rsidRDefault="003107D5" w:rsidP="00AF4582">
      <w:pPr>
        <w:pStyle w:val="Prrafodelista"/>
        <w:numPr>
          <w:ilvl w:val="0"/>
          <w:numId w:val="29"/>
        </w:numPr>
        <w:jc w:val="both"/>
      </w:pPr>
      <w:r w:rsidRPr="00AF4582">
        <w:rPr>
          <w:b/>
        </w:rPr>
        <w:t>Riego por aspersión:</w:t>
      </w:r>
      <w:r>
        <w:t xml:space="preserve"> </w:t>
      </w:r>
      <w:r w:rsidR="009E45A0">
        <w:t>s</w:t>
      </w:r>
      <w:r w:rsidRPr="00A00B73">
        <w:t>e considera aspersión cuando el agua se distribuye</w:t>
      </w:r>
      <w:r>
        <w:t xml:space="preserve"> a través de mangueras que esparcen</w:t>
      </w:r>
      <w:r w:rsidRPr="00A00B73">
        <w:t xml:space="preserve"> gotas de diferente tamaño, </w:t>
      </w:r>
      <w:r>
        <w:t xml:space="preserve">en sentido rotativo, </w:t>
      </w:r>
      <w:r w:rsidRPr="00A00B73">
        <w:t>imitando una precipitación natural.</w:t>
      </w:r>
      <w:r>
        <w:t xml:space="preserve"> El diámetro por cada punto de riego puede variar en función de la potencia y objetivos del sistema.  </w:t>
      </w:r>
    </w:p>
    <w:p w:rsidR="00D06DC1" w:rsidRDefault="00D06DC1" w:rsidP="00D06DC1">
      <w:pPr>
        <w:pStyle w:val="Prrafodelista"/>
        <w:numPr>
          <w:ilvl w:val="0"/>
          <w:numId w:val="29"/>
        </w:numPr>
        <w:jc w:val="both"/>
      </w:pPr>
      <w:r w:rsidRPr="00AF4582">
        <w:rPr>
          <w:b/>
        </w:rPr>
        <w:t>Riego por goteo:</w:t>
      </w:r>
      <w:r>
        <w:t xml:space="preserve"> </w:t>
      </w:r>
      <w:r w:rsidRPr="00A00B73">
        <w:t>Consiste en distribuir el agua de manera localizada, a través de g</w:t>
      </w:r>
      <w:r>
        <w:t xml:space="preserve">oteros instalados en mangueras de distribución siguiendo las líneas de </w:t>
      </w:r>
      <w:r w:rsidR="00793767">
        <w:t xml:space="preserve">los </w:t>
      </w:r>
      <w:r>
        <w:t>cultivos.</w:t>
      </w:r>
    </w:p>
    <w:p w:rsidR="00D06DC1" w:rsidRDefault="00D06DC1" w:rsidP="00D06DC1">
      <w:pPr>
        <w:pStyle w:val="Prrafodelista"/>
        <w:numPr>
          <w:ilvl w:val="0"/>
          <w:numId w:val="29"/>
        </w:numPr>
        <w:jc w:val="both"/>
      </w:pPr>
      <w:r w:rsidRPr="00AF4582">
        <w:rPr>
          <w:b/>
        </w:rPr>
        <w:t>Riego por gravedad, surcos, inundación</w:t>
      </w:r>
      <w:r>
        <w:t xml:space="preserve">: </w:t>
      </w:r>
      <w:r w:rsidRPr="00A00B73">
        <w:t>Se considera riego por surcos o inundación, cuando el agua es distribuida superficialmente sobre el terreno de regadío, inundándolo totalmente o en partes, por surcos o camas de cultivos.</w:t>
      </w:r>
    </w:p>
    <w:p w:rsidR="003107D5" w:rsidRDefault="003107D5" w:rsidP="00AF4582">
      <w:pPr>
        <w:pStyle w:val="Prrafodelista"/>
        <w:numPr>
          <w:ilvl w:val="0"/>
          <w:numId w:val="29"/>
        </w:numPr>
        <w:jc w:val="both"/>
      </w:pPr>
      <w:r w:rsidRPr="00AF4582">
        <w:rPr>
          <w:b/>
        </w:rPr>
        <w:t>Riego por nebulización:</w:t>
      </w:r>
      <w:r>
        <w:t xml:space="preserve"> </w:t>
      </w:r>
      <w:r w:rsidR="009E45A0">
        <w:t>s</w:t>
      </w:r>
      <w:r w:rsidRPr="00A00B73">
        <w:t xml:space="preserve">istema de riego que </w:t>
      </w:r>
      <w:r w:rsidR="00393C0B">
        <w:t>consiste en</w:t>
      </w:r>
      <w:r w:rsidRPr="00A00B73">
        <w:t xml:space="preserve"> la expulsión de agua en forma de neblina, a través de emisiones colocadas en l</w:t>
      </w:r>
      <w:r>
        <w:t xml:space="preserve">a parte superior del cultivo. Este sistema suele utilizarse en viveros e invernaderos para regular la humedad ambiental. </w:t>
      </w:r>
    </w:p>
    <w:p w:rsidR="00A370DA" w:rsidRDefault="00A370DA" w:rsidP="00A370DA">
      <w:pPr>
        <w:pStyle w:val="Prrafodelista"/>
        <w:numPr>
          <w:ilvl w:val="0"/>
          <w:numId w:val="29"/>
        </w:numPr>
        <w:jc w:val="both"/>
      </w:pPr>
      <w:r w:rsidRPr="00D11B47">
        <w:rPr>
          <w:b/>
        </w:rPr>
        <w:t>Otro (especifique):</w:t>
      </w:r>
      <w:r>
        <w:t xml:space="preserve"> existen otros métodos de riego como acarreo (manual), exudación o enterrado, etc. </w:t>
      </w:r>
    </w:p>
    <w:p w:rsidR="003107D5" w:rsidRDefault="003107D5" w:rsidP="003107D5">
      <w:pPr>
        <w:spacing w:after="0"/>
      </w:pPr>
    </w:p>
    <w:p w:rsidR="00A370DA" w:rsidRDefault="00A370DA" w:rsidP="003107D5">
      <w:pPr>
        <w:spacing w:after="0"/>
        <w:sectPr w:rsidR="00A370DA" w:rsidSect="000D33EF">
          <w:footerReference w:type="default" r:id="rId10"/>
          <w:pgSz w:w="12240" w:h="15840"/>
          <w:pgMar w:top="1525" w:right="1276" w:bottom="1418" w:left="1134" w:header="709" w:footer="709" w:gutter="0"/>
          <w:cols w:space="708"/>
          <w:docGrid w:linePitch="360"/>
        </w:sectPr>
      </w:pPr>
    </w:p>
    <w:p w:rsidR="00841735" w:rsidRDefault="00C946B9" w:rsidP="00786D52">
      <w:pPr>
        <w:pStyle w:val="Ttulo2"/>
        <w:jc w:val="both"/>
      </w:pPr>
      <w:r>
        <w:lastRenderedPageBreak/>
        <w:t xml:space="preserve">Módulo 11. </w:t>
      </w:r>
      <w:r w:rsidR="001C33DA">
        <w:t xml:space="preserve">Equipamiento </w:t>
      </w:r>
    </w:p>
    <w:tbl>
      <w:tblPr>
        <w:tblW w:w="13797"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10"/>
        <w:gridCol w:w="4938"/>
        <w:gridCol w:w="6449"/>
      </w:tblGrid>
      <w:tr w:rsidR="006629E9" w:rsidRPr="000D33EF" w:rsidTr="006629E9">
        <w:trPr>
          <w:trHeight w:val="1711"/>
        </w:trPr>
        <w:tc>
          <w:tcPr>
            <w:tcW w:w="2410" w:type="dxa"/>
            <w:shd w:val="clear" w:color="auto" w:fill="auto"/>
            <w:vAlign w:val="center"/>
            <w:hideMark/>
          </w:tcPr>
          <w:p w:rsidR="000D33EF" w:rsidRPr="000D33EF" w:rsidRDefault="000D33EF" w:rsidP="0032685F">
            <w:pPr>
              <w:spacing w:after="0" w:line="240" w:lineRule="auto"/>
              <w:rPr>
                <w:rFonts w:ascii="Calibri" w:eastAsia="Times New Roman" w:hAnsi="Calibri" w:cs="Calibri"/>
                <w:b/>
                <w:bCs/>
                <w:color w:val="000000"/>
                <w:sz w:val="20"/>
                <w:szCs w:val="20"/>
                <w:lang w:eastAsia="es-EC"/>
              </w:rPr>
            </w:pPr>
            <w:r>
              <w:rPr>
                <w:rFonts w:ascii="Calibri" w:eastAsia="Times New Roman" w:hAnsi="Calibri" w:cs="Calibri"/>
                <w:b/>
                <w:bCs/>
                <w:color w:val="000000"/>
                <w:sz w:val="20"/>
                <w:szCs w:val="20"/>
                <w:lang w:eastAsia="es-EC"/>
              </w:rPr>
              <w:t>T</w:t>
            </w:r>
            <w:r w:rsidRPr="000D33EF">
              <w:rPr>
                <w:rFonts w:ascii="Calibri" w:eastAsia="Times New Roman" w:hAnsi="Calibri" w:cs="Calibri"/>
                <w:b/>
                <w:bCs/>
                <w:color w:val="000000"/>
                <w:sz w:val="20"/>
                <w:szCs w:val="20"/>
                <w:lang w:eastAsia="es-EC"/>
              </w:rPr>
              <w:t>ractor</w:t>
            </w:r>
          </w:p>
        </w:tc>
        <w:tc>
          <w:tcPr>
            <w:tcW w:w="4938" w:type="dxa"/>
            <w:shd w:val="clear" w:color="auto" w:fill="auto"/>
            <w:vAlign w:val="center"/>
            <w:hideMark/>
          </w:tcPr>
          <w:p w:rsidR="000D33EF" w:rsidRPr="000D33EF" w:rsidRDefault="0071188C" w:rsidP="0032685F">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V</w:t>
            </w:r>
            <w:r w:rsidR="000D33EF" w:rsidRPr="000D33EF">
              <w:rPr>
                <w:rFonts w:ascii="Calibri" w:eastAsia="Times New Roman" w:hAnsi="Calibri" w:cs="Calibri"/>
                <w:color w:val="000000"/>
                <w:sz w:val="20"/>
                <w:szCs w:val="20"/>
                <w:lang w:eastAsia="es-EC"/>
              </w:rPr>
              <w:t>ehículo</w:t>
            </w:r>
            <w:r w:rsidR="00FD4002">
              <w:rPr>
                <w:rFonts w:ascii="Calibri" w:eastAsia="Times New Roman" w:hAnsi="Calibri" w:cs="Calibri"/>
                <w:color w:val="000000"/>
                <w:sz w:val="20"/>
                <w:szCs w:val="20"/>
                <w:lang w:eastAsia="es-EC"/>
              </w:rPr>
              <w:t xml:space="preserve"> agrícola</w:t>
            </w:r>
            <w:r w:rsidR="000D33EF" w:rsidRPr="000D33EF">
              <w:rPr>
                <w:rFonts w:ascii="Calibri" w:eastAsia="Times New Roman" w:hAnsi="Calibri" w:cs="Calibri"/>
                <w:color w:val="000000"/>
                <w:sz w:val="20"/>
                <w:szCs w:val="20"/>
                <w:lang w:eastAsia="es-EC"/>
              </w:rPr>
              <w:t xml:space="preserve"> especial </w:t>
            </w:r>
            <w:r w:rsidR="004929C2">
              <w:rPr>
                <w:rFonts w:ascii="Calibri" w:eastAsia="Times New Roman" w:hAnsi="Calibri" w:cs="Calibri"/>
                <w:color w:val="000000"/>
                <w:sz w:val="20"/>
                <w:szCs w:val="20"/>
                <w:lang w:eastAsia="es-EC"/>
              </w:rPr>
              <w:t xml:space="preserve">de dos ejes </w:t>
            </w:r>
            <w:r w:rsidR="00FD0AE2">
              <w:rPr>
                <w:rFonts w:ascii="Calibri" w:eastAsia="Times New Roman" w:hAnsi="Calibri" w:cs="Calibri"/>
                <w:color w:val="000000"/>
                <w:sz w:val="20"/>
                <w:szCs w:val="20"/>
                <w:lang w:eastAsia="es-EC"/>
              </w:rPr>
              <w:t xml:space="preserve">de diferentes tamaños que se usa </w:t>
            </w:r>
            <w:r w:rsidR="000D33EF" w:rsidRPr="000D33EF">
              <w:rPr>
                <w:rFonts w:ascii="Calibri" w:eastAsia="Times New Roman" w:hAnsi="Calibri" w:cs="Calibri"/>
                <w:color w:val="000000"/>
                <w:sz w:val="20"/>
                <w:szCs w:val="20"/>
                <w:lang w:eastAsia="es-EC"/>
              </w:rPr>
              <w:t>para arrastrar o empujar remolques, aperos u otra maquinaria o carga pesada, y en actividades diversas como la agricultura, la construcción, el movimiento de tierras</w:t>
            </w:r>
            <w:r w:rsidR="003F4237">
              <w:rPr>
                <w:rFonts w:ascii="Calibri" w:eastAsia="Times New Roman" w:hAnsi="Calibri" w:cs="Calibri"/>
                <w:color w:val="000000"/>
                <w:sz w:val="20"/>
                <w:szCs w:val="20"/>
                <w:lang w:eastAsia="es-EC"/>
              </w:rPr>
              <w:t>,</w:t>
            </w:r>
            <w:r w:rsidR="000D33EF" w:rsidRPr="000D33EF">
              <w:rPr>
                <w:rFonts w:ascii="Calibri" w:eastAsia="Times New Roman" w:hAnsi="Calibri" w:cs="Calibri"/>
                <w:color w:val="000000"/>
                <w:sz w:val="20"/>
                <w:szCs w:val="20"/>
                <w:lang w:eastAsia="es-EC"/>
              </w:rPr>
              <w:t xml:space="preserve"> etc.</w:t>
            </w:r>
          </w:p>
        </w:tc>
        <w:tc>
          <w:tcPr>
            <w:tcW w:w="6449" w:type="dxa"/>
            <w:shd w:val="clear" w:color="auto" w:fill="auto"/>
            <w:noWrap/>
            <w:vAlign w:val="bottom"/>
            <w:hideMark/>
          </w:tcPr>
          <w:p w:rsidR="000D33EF" w:rsidRPr="000D33EF" w:rsidRDefault="000D33EF" w:rsidP="000D33EF">
            <w:pPr>
              <w:spacing w:after="0" w:line="240" w:lineRule="auto"/>
              <w:rPr>
                <w:rFonts w:ascii="Calibri" w:eastAsia="Times New Roman" w:hAnsi="Calibri" w:cs="Calibri"/>
                <w:color w:val="000000"/>
                <w:lang w:eastAsia="es-EC"/>
              </w:rPr>
            </w:pPr>
            <w:r>
              <w:rPr>
                <w:rFonts w:ascii="Calibri" w:eastAsia="Times New Roman" w:hAnsi="Calibri" w:cs="Calibri"/>
                <w:noProof/>
                <w:color w:val="000000"/>
                <w:lang w:eastAsia="es-EC"/>
              </w:rPr>
              <w:drawing>
                <wp:anchor distT="0" distB="0" distL="114300" distR="114300" simplePos="0" relativeHeight="251722752" behindDoc="0" locked="0" layoutInCell="1" allowOverlap="1" wp14:anchorId="504ED788" wp14:editId="7BAF6275">
                  <wp:simplePos x="0" y="0"/>
                  <wp:positionH relativeFrom="column">
                    <wp:posOffset>81915</wp:posOffset>
                  </wp:positionH>
                  <wp:positionV relativeFrom="paragraph">
                    <wp:posOffset>118745</wp:posOffset>
                  </wp:positionV>
                  <wp:extent cx="1159510" cy="709295"/>
                  <wp:effectExtent l="0" t="0" r="0" b="0"/>
                  <wp:wrapNone/>
                  <wp:docPr id="9057" name="Imagen 9057" descr="6140D Utility Tractor "/>
                  <wp:cNvGraphicFramePr/>
                  <a:graphic xmlns:a="http://schemas.openxmlformats.org/drawingml/2006/main">
                    <a:graphicData uri="http://schemas.openxmlformats.org/drawingml/2006/picture">
                      <pic:pic xmlns:pic="http://schemas.openxmlformats.org/drawingml/2006/picture">
                        <pic:nvPicPr>
                          <pic:cNvPr id="9057" name="1 Imagen" descr="6140D Utility Tractor "/>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1159510" cy="709295"/>
                          </a:xfrm>
                          <a:prstGeom prst="rect">
                            <a:avLst/>
                          </a:prstGeom>
                          <a:noFill/>
                          <a:ln>
                            <a:noFill/>
                          </a:ln>
                          <a:extLst/>
                        </pic:spPr>
                      </pic:pic>
                    </a:graphicData>
                  </a:graphic>
                  <wp14:sizeRelH relativeFrom="page">
                    <wp14:pctWidth>0</wp14:pctWidth>
                  </wp14:sizeRelH>
                  <wp14:sizeRelV relativeFrom="page">
                    <wp14:pctHeight>0</wp14:pctHeight>
                  </wp14:sizeRelV>
                </wp:anchor>
              </w:drawing>
            </w:r>
          </w:p>
          <w:tbl>
            <w:tblPr>
              <w:tblW w:w="6309" w:type="dxa"/>
              <w:tblCellSpacing w:w="0" w:type="dxa"/>
              <w:tblCellMar>
                <w:left w:w="0" w:type="dxa"/>
                <w:right w:w="0" w:type="dxa"/>
              </w:tblCellMar>
              <w:tblLook w:val="04A0" w:firstRow="1" w:lastRow="0" w:firstColumn="1" w:lastColumn="0" w:noHBand="0" w:noVBand="1"/>
            </w:tblPr>
            <w:tblGrid>
              <w:gridCol w:w="6309"/>
            </w:tblGrid>
            <w:tr w:rsidR="000D33EF" w:rsidRPr="000D33EF" w:rsidTr="000D33EF">
              <w:trPr>
                <w:trHeight w:val="1560"/>
                <w:tblCellSpacing w:w="0" w:type="dxa"/>
              </w:trPr>
              <w:tc>
                <w:tcPr>
                  <w:tcW w:w="6309" w:type="dxa"/>
                  <w:tcBorders>
                    <w:top w:val="nil"/>
                    <w:left w:val="nil"/>
                    <w:bottom w:val="nil"/>
                    <w:right w:val="nil"/>
                  </w:tcBorders>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p>
              </w:tc>
            </w:tr>
          </w:tbl>
          <w:p w:rsidR="000D33EF" w:rsidRPr="000D33EF" w:rsidRDefault="000D33EF" w:rsidP="000D33EF">
            <w:pPr>
              <w:spacing w:after="0" w:line="240" w:lineRule="auto"/>
              <w:rPr>
                <w:rFonts w:ascii="Calibri" w:eastAsia="Times New Roman" w:hAnsi="Calibri" w:cs="Calibri"/>
                <w:color w:val="000000"/>
                <w:lang w:eastAsia="es-EC"/>
              </w:rPr>
            </w:pPr>
          </w:p>
        </w:tc>
      </w:tr>
      <w:tr w:rsidR="006629E9" w:rsidRPr="000D33EF" w:rsidTr="006629E9">
        <w:trPr>
          <w:trHeight w:val="1365"/>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Motocultor o Motoazada</w:t>
            </w:r>
          </w:p>
        </w:tc>
        <w:tc>
          <w:tcPr>
            <w:tcW w:w="4938" w:type="dxa"/>
            <w:shd w:val="clear" w:color="auto" w:fill="auto"/>
            <w:vAlign w:val="center"/>
            <w:hideMark/>
          </w:tcPr>
          <w:p w:rsidR="000D33EF" w:rsidRPr="000D33EF" w:rsidRDefault="00CC5AE7" w:rsidP="00B2297D">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V</w:t>
            </w:r>
            <w:r w:rsidR="00B2297D">
              <w:rPr>
                <w:rFonts w:ascii="Calibri" w:eastAsia="Times New Roman" w:hAnsi="Calibri" w:cs="Calibri"/>
                <w:color w:val="000000"/>
                <w:sz w:val="20"/>
                <w:szCs w:val="20"/>
                <w:lang w:eastAsia="es-EC"/>
              </w:rPr>
              <w:t>ehículo especial de un eje</w:t>
            </w:r>
            <w:r w:rsidR="00E5397D">
              <w:rPr>
                <w:rFonts w:ascii="Calibri" w:eastAsia="Times New Roman" w:hAnsi="Calibri" w:cs="Calibri"/>
                <w:color w:val="000000"/>
                <w:sz w:val="20"/>
                <w:szCs w:val="20"/>
                <w:lang w:eastAsia="es-EC"/>
              </w:rPr>
              <w:t xml:space="preserve">, </w:t>
            </w:r>
            <w:r w:rsidR="000D33EF" w:rsidRPr="000D33EF">
              <w:rPr>
                <w:rFonts w:ascii="Calibri" w:eastAsia="Times New Roman" w:hAnsi="Calibri" w:cs="Calibri"/>
                <w:color w:val="000000"/>
                <w:sz w:val="20"/>
                <w:szCs w:val="20"/>
                <w:lang w:eastAsia="es-EC"/>
              </w:rPr>
              <w:t>conducido por una persona a pie. Utilizada para la labor superficial del suelo, principalmente pa</w:t>
            </w:r>
            <w:r w:rsidR="004D50CF">
              <w:rPr>
                <w:rFonts w:ascii="Calibri" w:eastAsia="Times New Roman" w:hAnsi="Calibri" w:cs="Calibri"/>
                <w:color w:val="000000"/>
                <w:sz w:val="20"/>
                <w:szCs w:val="20"/>
                <w:lang w:eastAsia="es-EC"/>
              </w:rPr>
              <w:t xml:space="preserve">ra labrar o remover pequeñas superficies, deshierbar, entre otras labores. La diferencia entre la motoazada y el motocultor es más pequeña y liviana y no dispone de llantas auxiliares.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23776" behindDoc="0" locked="0" layoutInCell="1" allowOverlap="1" wp14:anchorId="5C3FFB48" wp14:editId="1D97D4F2">
                  <wp:simplePos x="0" y="0"/>
                  <wp:positionH relativeFrom="column">
                    <wp:posOffset>133350</wp:posOffset>
                  </wp:positionH>
                  <wp:positionV relativeFrom="paragraph">
                    <wp:posOffset>57150</wp:posOffset>
                  </wp:positionV>
                  <wp:extent cx="866775" cy="704850"/>
                  <wp:effectExtent l="0" t="0" r="9525" b="0"/>
                  <wp:wrapNone/>
                  <wp:docPr id="9058" name="Imagen 9058"/>
                  <wp:cNvGraphicFramePr/>
                  <a:graphic xmlns:a="http://schemas.openxmlformats.org/drawingml/2006/main">
                    <a:graphicData uri="http://schemas.openxmlformats.org/drawingml/2006/picture">
                      <pic:pic xmlns:pic="http://schemas.openxmlformats.org/drawingml/2006/picture">
                        <pic:nvPicPr>
                          <pic:cNvPr id="9058" name="2 Imagen"/>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866775" cy="70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24800" behindDoc="0" locked="0" layoutInCell="1" allowOverlap="1" wp14:anchorId="64D10EF2" wp14:editId="43373B3F">
                  <wp:simplePos x="0" y="0"/>
                  <wp:positionH relativeFrom="column">
                    <wp:posOffset>1104900</wp:posOffset>
                  </wp:positionH>
                  <wp:positionV relativeFrom="paragraph">
                    <wp:posOffset>38100</wp:posOffset>
                  </wp:positionV>
                  <wp:extent cx="809625" cy="733425"/>
                  <wp:effectExtent l="0" t="0" r="9525" b="9525"/>
                  <wp:wrapNone/>
                  <wp:docPr id="9059" name="Imagen 9059"/>
                  <wp:cNvGraphicFramePr/>
                  <a:graphic xmlns:a="http://schemas.openxmlformats.org/drawingml/2006/main">
                    <a:graphicData uri="http://schemas.openxmlformats.org/drawingml/2006/picture">
                      <pic:pic xmlns:pic="http://schemas.openxmlformats.org/drawingml/2006/picture">
                        <pic:nvPicPr>
                          <pic:cNvPr id="9059" name="3 Imagen"/>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809625"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035"/>
        </w:trPr>
        <w:tc>
          <w:tcPr>
            <w:tcW w:w="2410" w:type="dxa"/>
            <w:shd w:val="clear" w:color="auto" w:fill="auto"/>
            <w:vAlign w:val="center"/>
            <w:hideMark/>
          </w:tcPr>
          <w:p w:rsidR="000D33EF" w:rsidRPr="000D33EF" w:rsidRDefault="00192B52" w:rsidP="000D33EF">
            <w:pPr>
              <w:spacing w:after="0" w:line="240" w:lineRule="auto"/>
              <w:rPr>
                <w:rFonts w:ascii="Calibri" w:eastAsia="Times New Roman" w:hAnsi="Calibri" w:cs="Calibri"/>
                <w:b/>
                <w:bCs/>
                <w:color w:val="000000"/>
                <w:sz w:val="20"/>
                <w:szCs w:val="20"/>
                <w:lang w:eastAsia="es-EC"/>
              </w:rPr>
            </w:pPr>
            <w:r>
              <w:rPr>
                <w:rFonts w:ascii="Calibri" w:eastAsia="Times New Roman" w:hAnsi="Calibri" w:cs="Calibri"/>
                <w:b/>
                <w:bCs/>
                <w:color w:val="000000"/>
                <w:sz w:val="20"/>
                <w:szCs w:val="20"/>
                <w:lang w:eastAsia="es-EC"/>
              </w:rPr>
              <w:t>Accesorios tractor (arado, r</w:t>
            </w:r>
            <w:r w:rsidR="000D33EF" w:rsidRPr="000D33EF">
              <w:rPr>
                <w:rFonts w:ascii="Calibri" w:eastAsia="Times New Roman" w:hAnsi="Calibri" w:cs="Calibri"/>
                <w:b/>
                <w:bCs/>
                <w:color w:val="000000"/>
                <w:sz w:val="20"/>
                <w:szCs w:val="20"/>
                <w:lang w:eastAsia="es-EC"/>
              </w:rPr>
              <w:t>astra, sembradora, subsolador, cosechadora, fumigador o fertilizadora)</w:t>
            </w:r>
          </w:p>
        </w:tc>
        <w:tc>
          <w:tcPr>
            <w:tcW w:w="4938" w:type="dxa"/>
            <w:shd w:val="clear" w:color="auto" w:fill="auto"/>
            <w:vAlign w:val="center"/>
            <w:hideMark/>
          </w:tcPr>
          <w:p w:rsidR="000D33EF" w:rsidRPr="000D33EF" w:rsidRDefault="000D33EF" w:rsidP="00906044">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Son aquellas piezas y equipos complementarios o auxiliares que se utilizan para </w:t>
            </w:r>
            <w:r w:rsidR="00B3326B">
              <w:rPr>
                <w:rFonts w:ascii="Calibri" w:eastAsia="Times New Roman" w:hAnsi="Calibri" w:cs="Calibri"/>
                <w:color w:val="000000"/>
                <w:sz w:val="20"/>
                <w:szCs w:val="20"/>
                <w:lang w:eastAsia="es-EC"/>
              </w:rPr>
              <w:t>distintas labores agrícolas</w:t>
            </w:r>
            <w:r w:rsidRPr="000D33EF">
              <w:rPr>
                <w:rFonts w:ascii="Calibri" w:eastAsia="Times New Roman" w:hAnsi="Calibri" w:cs="Calibri"/>
                <w:color w:val="000000"/>
                <w:sz w:val="20"/>
                <w:szCs w:val="20"/>
                <w:lang w:eastAsia="es-EC"/>
              </w:rPr>
              <w:t xml:space="preserve"> </w:t>
            </w:r>
            <w:r w:rsidR="00906044">
              <w:rPr>
                <w:rFonts w:ascii="Calibri" w:eastAsia="Times New Roman" w:hAnsi="Calibri" w:cs="Calibri"/>
                <w:color w:val="000000"/>
                <w:sz w:val="20"/>
                <w:szCs w:val="20"/>
                <w:lang w:eastAsia="es-EC"/>
              </w:rPr>
              <w:t>realizadas por</w:t>
            </w:r>
            <w:r w:rsidRPr="000D33EF">
              <w:rPr>
                <w:rFonts w:ascii="Calibri" w:eastAsia="Times New Roman" w:hAnsi="Calibri" w:cs="Calibri"/>
                <w:color w:val="000000"/>
                <w:sz w:val="20"/>
                <w:szCs w:val="20"/>
                <w:lang w:eastAsia="es-EC"/>
              </w:rPr>
              <w:t xml:space="preserve"> el tractor.</w:t>
            </w:r>
          </w:p>
        </w:tc>
        <w:tc>
          <w:tcPr>
            <w:tcW w:w="6449" w:type="dxa"/>
            <w:shd w:val="clear" w:color="auto" w:fill="auto"/>
            <w:vAlign w:val="center"/>
            <w:hideMark/>
          </w:tcPr>
          <w:p w:rsidR="000D33EF" w:rsidRPr="000D33EF" w:rsidRDefault="000B6E93"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26848" behindDoc="0" locked="0" layoutInCell="1" allowOverlap="1" wp14:anchorId="1798BD54" wp14:editId="59A3F58A">
                  <wp:simplePos x="0" y="0"/>
                  <wp:positionH relativeFrom="column">
                    <wp:posOffset>1013460</wp:posOffset>
                  </wp:positionH>
                  <wp:positionV relativeFrom="paragraph">
                    <wp:posOffset>70485</wp:posOffset>
                  </wp:positionV>
                  <wp:extent cx="809625" cy="523875"/>
                  <wp:effectExtent l="0" t="0" r="9525" b="9525"/>
                  <wp:wrapNone/>
                  <wp:docPr id="9061" name="Imagen 9061" descr="C:\Users\pasante\Pictures\rastra.png"/>
                  <wp:cNvGraphicFramePr/>
                  <a:graphic xmlns:a="http://schemas.openxmlformats.org/drawingml/2006/main">
                    <a:graphicData uri="http://schemas.openxmlformats.org/drawingml/2006/picture">
                      <pic:pic xmlns:pic="http://schemas.openxmlformats.org/drawingml/2006/picture">
                        <pic:nvPicPr>
                          <pic:cNvPr id="9061" name="5 Imagen" descr="C:\Users\pasante\Pictures\rastra.pn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809625" cy="5238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27872" behindDoc="0" locked="0" layoutInCell="1" allowOverlap="1" wp14:anchorId="020F878D" wp14:editId="28CFEC96">
                  <wp:simplePos x="0" y="0"/>
                  <wp:positionH relativeFrom="column">
                    <wp:posOffset>1929765</wp:posOffset>
                  </wp:positionH>
                  <wp:positionV relativeFrom="paragraph">
                    <wp:posOffset>21590</wp:posOffset>
                  </wp:positionV>
                  <wp:extent cx="809625" cy="590550"/>
                  <wp:effectExtent l="0" t="0" r="9525" b="0"/>
                  <wp:wrapNone/>
                  <wp:docPr id="9062" name="Imagen 9062" descr="C:\Users\pasante\Pictures\fangueadora 1.png"/>
                  <wp:cNvGraphicFramePr/>
                  <a:graphic xmlns:a="http://schemas.openxmlformats.org/drawingml/2006/main">
                    <a:graphicData uri="http://schemas.openxmlformats.org/drawingml/2006/picture">
                      <pic:pic xmlns:pic="http://schemas.openxmlformats.org/drawingml/2006/picture">
                        <pic:nvPicPr>
                          <pic:cNvPr id="9062" name="6 Imagen" descr="C:\Users\pasante\Pictures\fangueadora 1.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809625" cy="5905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30944" behindDoc="0" locked="0" layoutInCell="1" allowOverlap="1" wp14:anchorId="4BB41175" wp14:editId="560E939D">
                  <wp:simplePos x="0" y="0"/>
                  <wp:positionH relativeFrom="column">
                    <wp:posOffset>2910840</wp:posOffset>
                  </wp:positionH>
                  <wp:positionV relativeFrom="paragraph">
                    <wp:posOffset>22225</wp:posOffset>
                  </wp:positionV>
                  <wp:extent cx="809625" cy="600075"/>
                  <wp:effectExtent l="0" t="0" r="9525" b="9525"/>
                  <wp:wrapNone/>
                  <wp:docPr id="9065" name="Imagen 9065" descr="https://encrypted-tbn0.gstatic.com/images?q=tbn:ANd9GcR4kMQg48869ZzoIdSTtoAqRQIkLCna6zwjWffKtebkcRBAF1YCJ4z2Og"/>
                  <wp:cNvGraphicFramePr/>
                  <a:graphic xmlns:a="http://schemas.openxmlformats.org/drawingml/2006/main">
                    <a:graphicData uri="http://schemas.openxmlformats.org/drawingml/2006/picture">
                      <pic:pic xmlns:pic="http://schemas.openxmlformats.org/drawingml/2006/picture">
                        <pic:nvPicPr>
                          <pic:cNvPr id="9065" name="9 Imagen" descr="https://encrypted-tbn0.gstatic.com/images?q=tbn:ANd9GcR4kMQg48869ZzoIdSTtoAqRQIkLCna6zwjWffKtebkcRBAF1YCJ4z2Og"/>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809625" cy="6000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0D33EF">
              <w:rPr>
                <w:rFonts w:ascii="Calibri" w:eastAsia="Times New Roman" w:hAnsi="Calibri" w:cs="Calibri"/>
                <w:noProof/>
                <w:color w:val="000000"/>
                <w:sz w:val="20"/>
                <w:szCs w:val="20"/>
                <w:lang w:eastAsia="es-EC"/>
              </w:rPr>
              <w:drawing>
                <wp:anchor distT="0" distB="0" distL="114300" distR="114300" simplePos="0" relativeHeight="251725824" behindDoc="0" locked="0" layoutInCell="1" allowOverlap="1" wp14:anchorId="0841CD46" wp14:editId="5F6CA4BC">
                  <wp:simplePos x="0" y="0"/>
                  <wp:positionH relativeFrom="column">
                    <wp:posOffset>76200</wp:posOffset>
                  </wp:positionH>
                  <wp:positionV relativeFrom="paragraph">
                    <wp:posOffset>66675</wp:posOffset>
                  </wp:positionV>
                  <wp:extent cx="809625" cy="533400"/>
                  <wp:effectExtent l="0" t="0" r="9525" b="0"/>
                  <wp:wrapNone/>
                  <wp:docPr id="9060" name="Imagen 9060" descr="https://encrypted-tbn3.gstatic.com/images?q=tbn:ANd9GcQVTMvTnXjbsPgproI0WThfiOop_n-RxNHAsmIByz41lEE-5TtjOrVKdA4"/>
                  <wp:cNvGraphicFramePr/>
                  <a:graphic xmlns:a="http://schemas.openxmlformats.org/drawingml/2006/main">
                    <a:graphicData uri="http://schemas.openxmlformats.org/drawingml/2006/picture">
                      <pic:pic xmlns:pic="http://schemas.openxmlformats.org/drawingml/2006/picture">
                        <pic:nvPicPr>
                          <pic:cNvPr id="9060" name="4 Imagen" descr="https://encrypted-tbn3.gstatic.com/images?q=tbn:ANd9GcQVTMvTnXjbsPgproI0WThfiOop_n-RxNHAsmIByz41lEE-5TtjOrVKdA4"/>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80962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125"/>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Acceso</w:t>
            </w:r>
            <w:r w:rsidR="00E43226">
              <w:rPr>
                <w:rFonts w:ascii="Calibri" w:eastAsia="Times New Roman" w:hAnsi="Calibri" w:cs="Calibri"/>
                <w:b/>
                <w:bCs/>
                <w:color w:val="000000"/>
                <w:sz w:val="20"/>
                <w:szCs w:val="20"/>
                <w:lang w:eastAsia="es-EC"/>
              </w:rPr>
              <w:t>rio</w:t>
            </w:r>
            <w:r w:rsidR="00700447">
              <w:rPr>
                <w:rFonts w:ascii="Calibri" w:eastAsia="Times New Roman" w:hAnsi="Calibri" w:cs="Calibri"/>
                <w:b/>
                <w:bCs/>
                <w:color w:val="000000"/>
                <w:sz w:val="20"/>
                <w:szCs w:val="20"/>
                <w:lang w:eastAsia="es-EC"/>
              </w:rPr>
              <w:t>s</w:t>
            </w:r>
            <w:r w:rsidR="00E43226">
              <w:rPr>
                <w:rFonts w:ascii="Calibri" w:eastAsia="Times New Roman" w:hAnsi="Calibri" w:cs="Calibri"/>
                <w:b/>
                <w:bCs/>
                <w:color w:val="000000"/>
                <w:sz w:val="20"/>
                <w:szCs w:val="20"/>
                <w:lang w:eastAsia="es-EC"/>
              </w:rPr>
              <w:t xml:space="preserve"> motocultor (surcadora, t</w:t>
            </w:r>
            <w:r w:rsidRPr="000D33EF">
              <w:rPr>
                <w:rFonts w:ascii="Calibri" w:eastAsia="Times New Roman" w:hAnsi="Calibri" w:cs="Calibri"/>
                <w:b/>
                <w:bCs/>
                <w:color w:val="000000"/>
                <w:sz w:val="20"/>
                <w:szCs w:val="20"/>
                <w:lang w:eastAsia="es-EC"/>
              </w:rPr>
              <w:t>iller, rotavator, segadora)</w:t>
            </w:r>
          </w:p>
        </w:tc>
        <w:tc>
          <w:tcPr>
            <w:tcW w:w="4938" w:type="dxa"/>
            <w:shd w:val="clear" w:color="auto" w:fill="auto"/>
            <w:vAlign w:val="center"/>
            <w:hideMark/>
          </w:tcPr>
          <w:p w:rsidR="000D33EF" w:rsidRPr="000D33EF" w:rsidRDefault="000D33EF" w:rsidP="00700447">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Son aquellas piezas </w:t>
            </w:r>
            <w:r w:rsidR="00700447">
              <w:rPr>
                <w:rFonts w:ascii="Calibri" w:eastAsia="Times New Roman" w:hAnsi="Calibri" w:cs="Calibri"/>
                <w:color w:val="000000"/>
                <w:sz w:val="20"/>
                <w:szCs w:val="20"/>
                <w:lang w:eastAsia="es-EC"/>
              </w:rPr>
              <w:t xml:space="preserve">y herramientas utilizadas para </w:t>
            </w:r>
            <w:r w:rsidR="00700447" w:rsidRPr="000D33EF">
              <w:rPr>
                <w:rFonts w:ascii="Calibri" w:eastAsia="Times New Roman" w:hAnsi="Calibri" w:cs="Calibri"/>
                <w:color w:val="000000"/>
                <w:sz w:val="20"/>
                <w:szCs w:val="20"/>
                <w:lang w:eastAsia="es-EC"/>
              </w:rPr>
              <w:t xml:space="preserve">realizar </w:t>
            </w:r>
            <w:r w:rsidR="00700447">
              <w:rPr>
                <w:rFonts w:ascii="Calibri" w:eastAsia="Times New Roman" w:hAnsi="Calibri" w:cs="Calibri"/>
                <w:color w:val="000000"/>
                <w:sz w:val="20"/>
                <w:szCs w:val="20"/>
                <w:lang w:eastAsia="es-EC"/>
              </w:rPr>
              <w:t xml:space="preserve">diversas </w:t>
            </w:r>
            <w:r w:rsidR="00700447" w:rsidRPr="000D33EF">
              <w:rPr>
                <w:rFonts w:ascii="Calibri" w:eastAsia="Times New Roman" w:hAnsi="Calibri" w:cs="Calibri"/>
                <w:color w:val="000000"/>
                <w:sz w:val="20"/>
                <w:szCs w:val="20"/>
                <w:lang w:eastAsia="es-EC"/>
              </w:rPr>
              <w:t xml:space="preserve">actividades agrícolas </w:t>
            </w:r>
            <w:r w:rsidR="00700447">
              <w:rPr>
                <w:rFonts w:ascii="Calibri" w:eastAsia="Times New Roman" w:hAnsi="Calibri" w:cs="Calibri"/>
                <w:color w:val="000000"/>
                <w:sz w:val="20"/>
                <w:szCs w:val="20"/>
                <w:lang w:eastAsia="es-EC"/>
              </w:rPr>
              <w:t xml:space="preserve">de pequeña escala con el motocultor.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28896" behindDoc="0" locked="0" layoutInCell="1" allowOverlap="1" wp14:anchorId="61DB983D" wp14:editId="406C553F">
                  <wp:simplePos x="0" y="0"/>
                  <wp:positionH relativeFrom="column">
                    <wp:posOffset>57150</wp:posOffset>
                  </wp:positionH>
                  <wp:positionV relativeFrom="paragraph">
                    <wp:posOffset>95250</wp:posOffset>
                  </wp:positionV>
                  <wp:extent cx="809625" cy="514350"/>
                  <wp:effectExtent l="0" t="0" r="9525" b="0"/>
                  <wp:wrapNone/>
                  <wp:docPr id="9063" name="Imagen 9063" descr="C:\Users\pasante\Pictures\surcadora 1.png"/>
                  <wp:cNvGraphicFramePr/>
                  <a:graphic xmlns:a="http://schemas.openxmlformats.org/drawingml/2006/main">
                    <a:graphicData uri="http://schemas.openxmlformats.org/drawingml/2006/picture">
                      <pic:pic xmlns:pic="http://schemas.openxmlformats.org/drawingml/2006/picture">
                        <pic:nvPicPr>
                          <pic:cNvPr id="9063" name="7 Imagen" descr="C:\Users\pasante\Pictures\surcadora 1.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80962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29920" behindDoc="0" locked="0" layoutInCell="1" allowOverlap="1" wp14:anchorId="170F19BF" wp14:editId="395B6F48">
                  <wp:simplePos x="0" y="0"/>
                  <wp:positionH relativeFrom="column">
                    <wp:posOffset>1076325</wp:posOffset>
                  </wp:positionH>
                  <wp:positionV relativeFrom="paragraph">
                    <wp:posOffset>28575</wp:posOffset>
                  </wp:positionV>
                  <wp:extent cx="685800" cy="657225"/>
                  <wp:effectExtent l="0" t="0" r="0" b="9525"/>
                  <wp:wrapNone/>
                  <wp:docPr id="9064" name="Imagen 9064"/>
                  <wp:cNvGraphicFramePr/>
                  <a:graphic xmlns:a="http://schemas.openxmlformats.org/drawingml/2006/main">
                    <a:graphicData uri="http://schemas.openxmlformats.org/drawingml/2006/picture">
                      <pic:pic xmlns:pic="http://schemas.openxmlformats.org/drawingml/2006/picture">
                        <pic:nvPicPr>
                          <pic:cNvPr id="9064" name="8 Imagen"/>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685800" cy="657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125"/>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 xml:space="preserve">Bomba de mochila o </w:t>
            </w:r>
            <w:r w:rsidR="008871DD">
              <w:rPr>
                <w:rFonts w:ascii="Calibri" w:eastAsia="Times New Roman" w:hAnsi="Calibri" w:cs="Calibri"/>
                <w:b/>
                <w:bCs/>
                <w:color w:val="000000"/>
                <w:sz w:val="20"/>
                <w:szCs w:val="20"/>
                <w:lang w:eastAsia="es-EC"/>
              </w:rPr>
              <w:t xml:space="preserve">bomba a </w:t>
            </w:r>
            <w:r w:rsidRPr="000D33EF">
              <w:rPr>
                <w:rFonts w:ascii="Calibri" w:eastAsia="Times New Roman" w:hAnsi="Calibri" w:cs="Calibri"/>
                <w:b/>
                <w:bCs/>
                <w:color w:val="000000"/>
                <w:sz w:val="20"/>
                <w:szCs w:val="20"/>
                <w:lang w:eastAsia="es-EC"/>
              </w:rPr>
              <w:t>motor</w:t>
            </w:r>
          </w:p>
        </w:tc>
        <w:tc>
          <w:tcPr>
            <w:tcW w:w="4938" w:type="dxa"/>
            <w:shd w:val="clear" w:color="auto" w:fill="auto"/>
            <w:vAlign w:val="center"/>
            <w:hideMark/>
          </w:tcPr>
          <w:p w:rsidR="000D33EF" w:rsidRPr="000D33EF" w:rsidRDefault="00902BCE" w:rsidP="00ED271A">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B</w:t>
            </w:r>
            <w:r w:rsidR="000D33EF" w:rsidRPr="000D33EF">
              <w:rPr>
                <w:rFonts w:ascii="Calibri" w:eastAsia="Times New Roman" w:hAnsi="Calibri" w:cs="Calibri"/>
                <w:color w:val="000000"/>
                <w:sz w:val="20"/>
                <w:szCs w:val="20"/>
                <w:lang w:eastAsia="es-EC"/>
              </w:rPr>
              <w:t xml:space="preserve">omba manual </w:t>
            </w:r>
            <w:r w:rsidR="00ED271A">
              <w:rPr>
                <w:rFonts w:ascii="Calibri" w:eastAsia="Times New Roman" w:hAnsi="Calibri" w:cs="Calibri"/>
                <w:color w:val="000000"/>
                <w:sz w:val="20"/>
                <w:szCs w:val="20"/>
                <w:lang w:eastAsia="es-EC"/>
              </w:rPr>
              <w:t xml:space="preserve">o con un pequeño motor </w:t>
            </w:r>
            <w:r w:rsidR="000D33EF" w:rsidRPr="000D33EF">
              <w:rPr>
                <w:rFonts w:ascii="Calibri" w:eastAsia="Times New Roman" w:hAnsi="Calibri" w:cs="Calibri"/>
                <w:color w:val="000000"/>
                <w:sz w:val="20"/>
                <w:szCs w:val="20"/>
                <w:lang w:eastAsia="es-EC"/>
              </w:rPr>
              <w:t xml:space="preserve">que sirve para la aplicación de herbicidas y pesticidas </w:t>
            </w:r>
            <w:r w:rsidR="00826D98">
              <w:rPr>
                <w:rFonts w:ascii="Calibri" w:eastAsia="Times New Roman" w:hAnsi="Calibri" w:cs="Calibri"/>
                <w:color w:val="000000"/>
                <w:sz w:val="20"/>
                <w:szCs w:val="20"/>
                <w:lang w:eastAsia="es-EC"/>
              </w:rPr>
              <w:t>a los cultivos</w:t>
            </w:r>
            <w:r w:rsidR="00BD7CDF">
              <w:rPr>
                <w:rFonts w:ascii="Calibri" w:eastAsia="Times New Roman" w:hAnsi="Calibri" w:cs="Calibri"/>
                <w:color w:val="000000"/>
                <w:sz w:val="20"/>
                <w:szCs w:val="20"/>
                <w:lang w:eastAsia="es-EC"/>
              </w:rPr>
              <w:t xml:space="preserve"> y</w:t>
            </w:r>
            <w:r w:rsidR="000D33EF" w:rsidRPr="000D33EF">
              <w:rPr>
                <w:rFonts w:ascii="Calibri" w:eastAsia="Times New Roman" w:hAnsi="Calibri" w:cs="Calibri"/>
                <w:color w:val="000000"/>
                <w:sz w:val="20"/>
                <w:szCs w:val="20"/>
                <w:lang w:eastAsia="es-EC"/>
              </w:rPr>
              <w:t xml:space="preserve"> para la prevención y control de enfermedades </w:t>
            </w:r>
            <w:r w:rsidR="00BD7CDF">
              <w:rPr>
                <w:rFonts w:ascii="Calibri" w:eastAsia="Times New Roman" w:hAnsi="Calibri" w:cs="Calibri"/>
                <w:color w:val="000000"/>
                <w:sz w:val="20"/>
                <w:szCs w:val="20"/>
                <w:lang w:eastAsia="es-EC"/>
              </w:rPr>
              <w:t xml:space="preserve">a través de diferentes </w:t>
            </w:r>
            <w:r w:rsidR="00A12437">
              <w:rPr>
                <w:rFonts w:ascii="Calibri" w:eastAsia="Times New Roman" w:hAnsi="Calibri" w:cs="Calibri"/>
                <w:color w:val="000000"/>
                <w:sz w:val="20"/>
                <w:szCs w:val="20"/>
                <w:lang w:eastAsia="es-EC"/>
              </w:rPr>
              <w:t xml:space="preserve">preparados de origen natural o químico.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1968" behindDoc="0" locked="0" layoutInCell="1" allowOverlap="1" wp14:anchorId="4C034857" wp14:editId="34FB0C32">
                  <wp:simplePos x="0" y="0"/>
                  <wp:positionH relativeFrom="column">
                    <wp:posOffset>19050</wp:posOffset>
                  </wp:positionH>
                  <wp:positionV relativeFrom="paragraph">
                    <wp:posOffset>85725</wp:posOffset>
                  </wp:positionV>
                  <wp:extent cx="809625" cy="514350"/>
                  <wp:effectExtent l="0" t="0" r="9525" b="0"/>
                  <wp:wrapNone/>
                  <wp:docPr id="9066" name="Imagen 9066" descr="C:\Users\pasante\Pictures\BOMBA DE MOCHILA.png"/>
                  <wp:cNvGraphicFramePr/>
                  <a:graphic xmlns:a="http://schemas.openxmlformats.org/drawingml/2006/main">
                    <a:graphicData uri="http://schemas.openxmlformats.org/drawingml/2006/picture">
                      <pic:pic xmlns:pic="http://schemas.openxmlformats.org/drawingml/2006/picture">
                        <pic:nvPicPr>
                          <pic:cNvPr id="9066" name="10 Imagen" descr="C:\Users\pasante\Pictures\BOMBA DE MOCHILA.pn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809625" cy="514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32992" behindDoc="0" locked="0" layoutInCell="1" allowOverlap="1" wp14:anchorId="1E0FA4CC" wp14:editId="5931D649">
                  <wp:simplePos x="0" y="0"/>
                  <wp:positionH relativeFrom="column">
                    <wp:posOffset>1028700</wp:posOffset>
                  </wp:positionH>
                  <wp:positionV relativeFrom="paragraph">
                    <wp:posOffset>133350</wp:posOffset>
                  </wp:positionV>
                  <wp:extent cx="800100" cy="504825"/>
                  <wp:effectExtent l="0" t="0" r="0" b="9525"/>
                  <wp:wrapNone/>
                  <wp:docPr id="9067" name="Imagen 9067" descr="C:\Users\pasante\Pictures\bomba de motor1.jpg"/>
                  <wp:cNvGraphicFramePr/>
                  <a:graphic xmlns:a="http://schemas.openxmlformats.org/drawingml/2006/main">
                    <a:graphicData uri="http://schemas.openxmlformats.org/drawingml/2006/picture">
                      <pic:pic xmlns:pic="http://schemas.openxmlformats.org/drawingml/2006/picture">
                        <pic:nvPicPr>
                          <pic:cNvPr id="9067" name="11 Imagen" descr="C:\Users\pasante\Pictures\bomba de motor1.jp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8001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273"/>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Bomba de agua</w:t>
            </w:r>
            <w:r w:rsidR="00C03C76">
              <w:rPr>
                <w:rFonts w:ascii="Calibri" w:eastAsia="Times New Roman" w:hAnsi="Calibri" w:cs="Calibri"/>
                <w:b/>
                <w:bCs/>
                <w:color w:val="000000"/>
                <w:sz w:val="20"/>
                <w:szCs w:val="20"/>
                <w:lang w:eastAsia="es-EC"/>
              </w:rPr>
              <w:t xml:space="preserve"> o hidráulica</w:t>
            </w:r>
            <w:r w:rsidR="005E1886">
              <w:rPr>
                <w:rFonts w:ascii="Calibri" w:eastAsia="Times New Roman" w:hAnsi="Calibri" w:cs="Calibri"/>
                <w:b/>
                <w:bCs/>
                <w:color w:val="000000"/>
                <w:sz w:val="20"/>
                <w:szCs w:val="20"/>
                <w:lang w:eastAsia="es-EC"/>
              </w:rPr>
              <w:t>, bomba estacionaria.</w:t>
            </w:r>
          </w:p>
        </w:tc>
        <w:tc>
          <w:tcPr>
            <w:tcW w:w="4938" w:type="dxa"/>
            <w:shd w:val="clear" w:color="auto" w:fill="auto"/>
            <w:vAlign w:val="center"/>
            <w:hideMark/>
          </w:tcPr>
          <w:p w:rsidR="000D33EF" w:rsidRPr="000D33EF" w:rsidRDefault="000D33EF" w:rsidP="00F04BD5">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Es una máquina </w:t>
            </w:r>
            <w:r w:rsidR="00C03C76">
              <w:rPr>
                <w:rFonts w:ascii="Calibri" w:eastAsia="Times New Roman" w:hAnsi="Calibri" w:cs="Calibri"/>
                <w:color w:val="000000"/>
                <w:sz w:val="20"/>
                <w:szCs w:val="20"/>
                <w:lang w:eastAsia="es-EC"/>
              </w:rPr>
              <w:t xml:space="preserve">generadora </w:t>
            </w:r>
            <w:r w:rsidRPr="000D33EF">
              <w:rPr>
                <w:rFonts w:ascii="Calibri" w:eastAsia="Times New Roman" w:hAnsi="Calibri" w:cs="Calibri"/>
                <w:color w:val="000000"/>
                <w:sz w:val="20"/>
                <w:szCs w:val="20"/>
                <w:lang w:eastAsia="es-EC"/>
              </w:rPr>
              <w:t>q</w:t>
            </w:r>
            <w:r w:rsidR="00C03C76">
              <w:rPr>
                <w:rFonts w:ascii="Calibri" w:eastAsia="Times New Roman" w:hAnsi="Calibri" w:cs="Calibri"/>
                <w:color w:val="000000"/>
                <w:sz w:val="20"/>
                <w:szCs w:val="20"/>
                <w:lang w:eastAsia="es-EC"/>
              </w:rPr>
              <w:t>ue transforma energía para mover agua, en forma ascendente o para largas distancias.</w:t>
            </w:r>
            <w:r w:rsidRPr="000D33EF">
              <w:rPr>
                <w:rFonts w:ascii="Calibri" w:eastAsia="Times New Roman" w:hAnsi="Calibri" w:cs="Calibri"/>
                <w:color w:val="000000"/>
                <w:sz w:val="20"/>
                <w:szCs w:val="20"/>
                <w:lang w:eastAsia="es-EC"/>
              </w:rPr>
              <w:t xml:space="preserve"> </w:t>
            </w:r>
            <w:r w:rsidR="00C03C76">
              <w:rPr>
                <w:rFonts w:ascii="Calibri" w:eastAsia="Times New Roman" w:hAnsi="Calibri" w:cs="Calibri"/>
                <w:color w:val="000000"/>
                <w:sz w:val="20"/>
                <w:szCs w:val="20"/>
                <w:lang w:eastAsia="es-EC"/>
              </w:rPr>
              <w:t>Existen muchos tipos de bombas hidráulicas, pero las más comunes son eléctricas,</w:t>
            </w:r>
            <w:r w:rsidR="00DA0E6E">
              <w:rPr>
                <w:rFonts w:ascii="Calibri" w:eastAsia="Times New Roman" w:hAnsi="Calibri" w:cs="Calibri"/>
                <w:color w:val="000000"/>
                <w:sz w:val="20"/>
                <w:szCs w:val="20"/>
                <w:lang w:eastAsia="es-EC"/>
              </w:rPr>
              <w:t xml:space="preserve"> a gasolina o diesel y solares.</w:t>
            </w:r>
            <w:r w:rsidR="005E1886">
              <w:rPr>
                <w:rFonts w:ascii="Calibri" w:eastAsia="Times New Roman" w:hAnsi="Calibri" w:cs="Calibri"/>
                <w:color w:val="000000"/>
                <w:sz w:val="20"/>
                <w:szCs w:val="20"/>
                <w:lang w:eastAsia="es-EC"/>
              </w:rPr>
              <w:t xml:space="preserve"> La bomba estacionaria </w:t>
            </w:r>
            <w:r w:rsidR="00F04BD5">
              <w:rPr>
                <w:rFonts w:ascii="Calibri" w:eastAsia="Times New Roman" w:hAnsi="Calibri" w:cs="Calibri"/>
                <w:color w:val="000000"/>
                <w:sz w:val="20"/>
                <w:szCs w:val="20"/>
                <w:lang w:eastAsia="es-EC"/>
              </w:rPr>
              <w:t xml:space="preserve">es una plataforma donde se montan todos los componentes necesarios para la </w:t>
            </w:r>
            <w:r w:rsidR="005E1886">
              <w:rPr>
                <w:rFonts w:ascii="Calibri" w:eastAsia="Times New Roman" w:hAnsi="Calibri" w:cs="Calibri"/>
                <w:color w:val="000000"/>
                <w:sz w:val="20"/>
                <w:szCs w:val="20"/>
                <w:lang w:eastAsia="es-EC"/>
              </w:rPr>
              <w:t xml:space="preserve">fumigación de cultivos. </w:t>
            </w:r>
          </w:p>
        </w:tc>
        <w:tc>
          <w:tcPr>
            <w:tcW w:w="6449" w:type="dxa"/>
            <w:shd w:val="clear" w:color="auto" w:fill="auto"/>
            <w:vAlign w:val="center"/>
            <w:hideMark/>
          </w:tcPr>
          <w:p w:rsidR="000D33EF" w:rsidRPr="000D33EF" w:rsidRDefault="005E1886"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4016" behindDoc="0" locked="0" layoutInCell="1" allowOverlap="1" wp14:anchorId="14AD0CFE" wp14:editId="4DD82119">
                  <wp:simplePos x="0" y="0"/>
                  <wp:positionH relativeFrom="column">
                    <wp:posOffset>1236980</wp:posOffset>
                  </wp:positionH>
                  <wp:positionV relativeFrom="paragraph">
                    <wp:posOffset>83185</wp:posOffset>
                  </wp:positionV>
                  <wp:extent cx="733425" cy="523875"/>
                  <wp:effectExtent l="0" t="0" r="9525" b="9525"/>
                  <wp:wrapNone/>
                  <wp:docPr id="9068" name="Imagen 9068" descr="BOMBA DE AGUA 0.85HP IMPULSOR CENTRIFUGO, imagen pequeña"/>
                  <wp:cNvGraphicFramePr/>
                  <a:graphic xmlns:a="http://schemas.openxmlformats.org/drawingml/2006/main">
                    <a:graphicData uri="http://schemas.openxmlformats.org/drawingml/2006/picture">
                      <pic:pic xmlns:pic="http://schemas.openxmlformats.org/drawingml/2006/picture">
                        <pic:nvPicPr>
                          <pic:cNvPr id="9068" name="12 Imagen" descr="BOMBA DE AGUA 0.85HP IMPULSOR CENTRIFUGO, imagen pequeña"/>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733425" cy="5238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inline distT="0" distB="0" distL="0" distR="0" wp14:anchorId="777A9817" wp14:editId="3529ACA8">
                  <wp:extent cx="1026543" cy="616181"/>
                  <wp:effectExtent l="0" t="0" r="2540" b="0"/>
                  <wp:docPr id="11" name="Imagen 11" descr="C:\Users\Julio Cabezas\Desktop\fumigadora-estacionaria-forte-tf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o Cabezas\Desktop\fumigadora-estacionaria-forte-tf22.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1031317" cy="619046"/>
                          </a:xfrm>
                          <a:prstGeom prst="rect">
                            <a:avLst/>
                          </a:prstGeom>
                          <a:noFill/>
                          <a:ln>
                            <a:noFill/>
                          </a:ln>
                        </pic:spPr>
                      </pic:pic>
                    </a:graphicData>
                  </a:graphic>
                </wp:inline>
              </w:drawing>
            </w:r>
          </w:p>
        </w:tc>
      </w:tr>
      <w:tr w:rsidR="006629E9" w:rsidRPr="000D33EF" w:rsidTr="006629E9">
        <w:trPr>
          <w:trHeight w:val="1230"/>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lastRenderedPageBreak/>
              <w:t>Motoguadaña o Desbrozadora</w:t>
            </w:r>
          </w:p>
        </w:tc>
        <w:tc>
          <w:tcPr>
            <w:tcW w:w="4938" w:type="dxa"/>
            <w:shd w:val="clear" w:color="auto" w:fill="auto"/>
            <w:vAlign w:val="center"/>
            <w:hideMark/>
          </w:tcPr>
          <w:p w:rsidR="000D33EF" w:rsidRPr="000D33EF" w:rsidRDefault="000D33EF" w:rsidP="00D34F41">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Es una maquina a motor que sirve para cortar la </w:t>
            </w:r>
            <w:r w:rsidR="00804944">
              <w:rPr>
                <w:rFonts w:ascii="Calibri" w:eastAsia="Times New Roman" w:hAnsi="Calibri" w:cs="Calibri"/>
                <w:color w:val="000000"/>
                <w:sz w:val="20"/>
                <w:szCs w:val="20"/>
                <w:lang w:eastAsia="es-EC"/>
              </w:rPr>
              <w:t>vegetación herbácea y arbustiva</w:t>
            </w:r>
            <w:r w:rsidRPr="000D33EF">
              <w:rPr>
                <w:rFonts w:ascii="Calibri" w:eastAsia="Times New Roman" w:hAnsi="Calibri" w:cs="Calibri"/>
                <w:color w:val="000000"/>
                <w:sz w:val="20"/>
                <w:szCs w:val="20"/>
                <w:lang w:eastAsia="es-EC"/>
              </w:rPr>
              <w:t xml:space="preserve"> a ras de suelo, </w:t>
            </w:r>
            <w:r w:rsidR="00804944">
              <w:rPr>
                <w:rFonts w:ascii="Calibri" w:eastAsia="Times New Roman" w:hAnsi="Calibri" w:cs="Calibri"/>
                <w:color w:val="000000"/>
                <w:sz w:val="20"/>
                <w:szCs w:val="20"/>
                <w:lang w:eastAsia="es-EC"/>
              </w:rPr>
              <w:t>utilizada para la limpieza y deshierba de terrenos.</w:t>
            </w:r>
            <w:r w:rsidR="00D34F41">
              <w:rPr>
                <w:rFonts w:ascii="Calibri" w:eastAsia="Times New Roman" w:hAnsi="Calibri" w:cs="Calibri"/>
                <w:color w:val="000000"/>
                <w:sz w:val="20"/>
                <w:szCs w:val="20"/>
                <w:lang w:eastAsia="es-EC"/>
              </w:rPr>
              <w:t xml:space="preserve"> La desbrozadora es más grande y tiene un motor con mayor potencia que permite la limpieza de áreas más grandes.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9136" behindDoc="0" locked="0" layoutInCell="1" allowOverlap="1" wp14:anchorId="5C34E816" wp14:editId="74B87133">
                  <wp:simplePos x="0" y="0"/>
                  <wp:positionH relativeFrom="column">
                    <wp:posOffset>172720</wp:posOffset>
                  </wp:positionH>
                  <wp:positionV relativeFrom="paragraph">
                    <wp:posOffset>-39370</wp:posOffset>
                  </wp:positionV>
                  <wp:extent cx="819150" cy="719455"/>
                  <wp:effectExtent l="0" t="0" r="0" b="4445"/>
                  <wp:wrapNone/>
                  <wp:docPr id="9073" name="Imagen 9073"/>
                  <wp:cNvGraphicFramePr/>
                  <a:graphic xmlns:a="http://schemas.openxmlformats.org/drawingml/2006/main">
                    <a:graphicData uri="http://schemas.openxmlformats.org/drawingml/2006/picture">
                      <pic:pic xmlns:pic="http://schemas.openxmlformats.org/drawingml/2006/picture">
                        <pic:nvPicPr>
                          <pic:cNvPr id="9073" name="17 Imagen"/>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819150" cy="719455"/>
                          </a:xfrm>
                          <a:prstGeom prst="rect">
                            <a:avLst/>
                          </a:prstGeom>
                          <a:noFill/>
                          <a:ln>
                            <a:noFill/>
                          </a:ln>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275"/>
        </w:trPr>
        <w:tc>
          <w:tcPr>
            <w:tcW w:w="2410" w:type="dxa"/>
            <w:shd w:val="clear" w:color="auto" w:fill="auto"/>
            <w:vAlign w:val="center"/>
            <w:hideMark/>
          </w:tcPr>
          <w:p w:rsidR="000D33EF" w:rsidRPr="000D33EF" w:rsidRDefault="0067041E" w:rsidP="000D33EF">
            <w:pPr>
              <w:spacing w:after="0" w:line="240" w:lineRule="auto"/>
              <w:rPr>
                <w:rFonts w:ascii="Calibri" w:eastAsia="Times New Roman" w:hAnsi="Calibri" w:cs="Calibri"/>
                <w:b/>
                <w:bCs/>
                <w:color w:val="000000"/>
                <w:sz w:val="20"/>
                <w:szCs w:val="20"/>
                <w:lang w:eastAsia="es-EC"/>
              </w:rPr>
            </w:pPr>
            <w:r>
              <w:rPr>
                <w:rFonts w:ascii="Calibri" w:eastAsia="Times New Roman" w:hAnsi="Calibri" w:cs="Calibri"/>
                <w:b/>
                <w:bCs/>
                <w:color w:val="000000"/>
                <w:sz w:val="20"/>
                <w:szCs w:val="20"/>
                <w:lang w:eastAsia="es-EC"/>
              </w:rPr>
              <w:t>Picadora</w:t>
            </w:r>
          </w:p>
        </w:tc>
        <w:tc>
          <w:tcPr>
            <w:tcW w:w="4938" w:type="dxa"/>
            <w:shd w:val="clear" w:color="auto" w:fill="auto"/>
            <w:vAlign w:val="center"/>
            <w:hideMark/>
          </w:tcPr>
          <w:p w:rsidR="000D33EF" w:rsidRPr="000D33EF" w:rsidRDefault="00B611A7" w:rsidP="00653FD3">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 xml:space="preserve">Es una máquina que se emplea </w:t>
            </w:r>
            <w:r w:rsidR="000D33EF" w:rsidRPr="000D33EF">
              <w:rPr>
                <w:rFonts w:ascii="Calibri" w:eastAsia="Times New Roman" w:hAnsi="Calibri" w:cs="Calibri"/>
                <w:color w:val="000000"/>
                <w:sz w:val="20"/>
                <w:szCs w:val="20"/>
                <w:lang w:eastAsia="es-EC"/>
              </w:rPr>
              <w:t>pa</w:t>
            </w:r>
            <w:r w:rsidR="004373E8">
              <w:rPr>
                <w:rFonts w:ascii="Calibri" w:eastAsia="Times New Roman" w:hAnsi="Calibri" w:cs="Calibri"/>
                <w:color w:val="000000"/>
                <w:sz w:val="20"/>
                <w:szCs w:val="20"/>
                <w:lang w:eastAsia="es-EC"/>
              </w:rPr>
              <w:t>ra picar en partículas pequeñas</w:t>
            </w:r>
            <w:r w:rsidR="000D33EF" w:rsidRPr="000D33EF">
              <w:rPr>
                <w:rFonts w:ascii="Calibri" w:eastAsia="Times New Roman" w:hAnsi="Calibri" w:cs="Calibri"/>
                <w:color w:val="000000"/>
                <w:sz w:val="20"/>
                <w:szCs w:val="20"/>
                <w:lang w:eastAsia="es-EC"/>
              </w:rPr>
              <w:t xml:space="preserve"> las plantas destinad</w:t>
            </w:r>
            <w:r w:rsidR="00C70C19">
              <w:rPr>
                <w:rFonts w:ascii="Calibri" w:eastAsia="Times New Roman" w:hAnsi="Calibri" w:cs="Calibri"/>
                <w:color w:val="000000"/>
                <w:sz w:val="20"/>
                <w:szCs w:val="20"/>
                <w:lang w:eastAsia="es-EC"/>
              </w:rPr>
              <w:t xml:space="preserve">as a la alimentación </w:t>
            </w:r>
            <w:r w:rsidR="00653FD3">
              <w:rPr>
                <w:rFonts w:ascii="Calibri" w:eastAsia="Times New Roman" w:hAnsi="Calibri" w:cs="Calibri"/>
                <w:color w:val="000000"/>
                <w:sz w:val="20"/>
                <w:szCs w:val="20"/>
                <w:lang w:eastAsia="es-EC"/>
              </w:rPr>
              <w:t>animal.</w:t>
            </w:r>
            <w:r w:rsidR="00C70C19">
              <w:rPr>
                <w:rFonts w:ascii="Calibri" w:eastAsia="Times New Roman" w:hAnsi="Calibri" w:cs="Calibri"/>
                <w:color w:val="000000"/>
                <w:sz w:val="20"/>
                <w:szCs w:val="20"/>
                <w:lang w:eastAsia="es-EC"/>
              </w:rPr>
              <w:t xml:space="preserve"> </w:t>
            </w:r>
          </w:p>
        </w:tc>
        <w:tc>
          <w:tcPr>
            <w:tcW w:w="6449" w:type="dxa"/>
            <w:shd w:val="clear" w:color="auto" w:fill="auto"/>
            <w:vAlign w:val="center"/>
            <w:hideMark/>
          </w:tcPr>
          <w:p w:rsidR="000D33EF" w:rsidRPr="000D33EF" w:rsidRDefault="002231BC" w:rsidP="0067041E">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5040" behindDoc="0" locked="0" layoutInCell="1" allowOverlap="1" wp14:anchorId="55CE2230" wp14:editId="6002705D">
                  <wp:simplePos x="0" y="0"/>
                  <wp:positionH relativeFrom="column">
                    <wp:posOffset>109855</wp:posOffset>
                  </wp:positionH>
                  <wp:positionV relativeFrom="paragraph">
                    <wp:posOffset>69215</wp:posOffset>
                  </wp:positionV>
                  <wp:extent cx="800100" cy="619125"/>
                  <wp:effectExtent l="0" t="0" r="0" b="9525"/>
                  <wp:wrapNone/>
                  <wp:docPr id="9069" name="Imagen 9069" descr="C:\Users\pasante\Pictures\picadora 1.png"/>
                  <wp:cNvGraphicFramePr/>
                  <a:graphic xmlns:a="http://schemas.openxmlformats.org/drawingml/2006/main">
                    <a:graphicData uri="http://schemas.openxmlformats.org/drawingml/2006/picture">
                      <pic:pic xmlns:pic="http://schemas.openxmlformats.org/drawingml/2006/picture">
                        <pic:nvPicPr>
                          <pic:cNvPr id="9069" name="13 Imagen" descr="C:\Users\pasante\Pictures\picadora 1.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800100" cy="619125"/>
                          </a:xfrm>
                          <a:prstGeom prst="rect">
                            <a:avLst/>
                          </a:prstGeom>
                          <a:noFill/>
                          <a:ln>
                            <a:noFill/>
                          </a:ln>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275"/>
        </w:trPr>
        <w:tc>
          <w:tcPr>
            <w:tcW w:w="2410" w:type="dxa"/>
            <w:shd w:val="clear" w:color="auto" w:fill="auto"/>
            <w:vAlign w:val="center"/>
          </w:tcPr>
          <w:p w:rsidR="0067041E" w:rsidRPr="000D33EF" w:rsidRDefault="0067041E" w:rsidP="000D33EF">
            <w:pPr>
              <w:spacing w:after="0" w:line="240" w:lineRule="auto"/>
              <w:rPr>
                <w:rFonts w:ascii="Calibri" w:eastAsia="Times New Roman" w:hAnsi="Calibri" w:cs="Calibri"/>
                <w:b/>
                <w:bCs/>
                <w:color w:val="000000"/>
                <w:sz w:val="20"/>
                <w:szCs w:val="20"/>
                <w:lang w:eastAsia="es-EC"/>
              </w:rPr>
            </w:pPr>
            <w:r>
              <w:rPr>
                <w:rFonts w:ascii="Calibri" w:eastAsia="Times New Roman" w:hAnsi="Calibri" w:cs="Calibri"/>
                <w:b/>
                <w:bCs/>
                <w:color w:val="000000"/>
                <w:sz w:val="20"/>
                <w:szCs w:val="20"/>
                <w:lang w:eastAsia="es-EC"/>
              </w:rPr>
              <w:t>Ensiladora</w:t>
            </w:r>
          </w:p>
        </w:tc>
        <w:tc>
          <w:tcPr>
            <w:tcW w:w="4938" w:type="dxa"/>
            <w:shd w:val="clear" w:color="auto" w:fill="auto"/>
            <w:vAlign w:val="center"/>
          </w:tcPr>
          <w:p w:rsidR="0067041E" w:rsidRDefault="0067041E" w:rsidP="00892449">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 xml:space="preserve">Máquina que sirve para empacar en fardos, </w:t>
            </w:r>
            <w:r w:rsidR="00923750">
              <w:rPr>
                <w:rFonts w:ascii="Calibri" w:eastAsia="Times New Roman" w:hAnsi="Calibri" w:cs="Calibri"/>
                <w:color w:val="000000"/>
                <w:sz w:val="20"/>
                <w:szCs w:val="20"/>
                <w:lang w:eastAsia="es-EC"/>
              </w:rPr>
              <w:t>pacas o balas el</w:t>
            </w:r>
            <w:r>
              <w:rPr>
                <w:rFonts w:ascii="Calibri" w:eastAsia="Times New Roman" w:hAnsi="Calibri" w:cs="Calibri"/>
                <w:color w:val="000000"/>
                <w:sz w:val="20"/>
                <w:szCs w:val="20"/>
                <w:lang w:eastAsia="es-EC"/>
              </w:rPr>
              <w:t xml:space="preserve"> material vegetal destinado a la alimentación animal.</w:t>
            </w:r>
            <w:r w:rsidR="009713AF">
              <w:rPr>
                <w:rFonts w:ascii="Calibri" w:eastAsia="Times New Roman" w:hAnsi="Calibri" w:cs="Calibri"/>
                <w:color w:val="000000"/>
                <w:sz w:val="20"/>
                <w:szCs w:val="20"/>
                <w:lang w:eastAsia="es-EC"/>
              </w:rPr>
              <w:t xml:space="preserve"> Normalmente se acopla a una picadora</w:t>
            </w:r>
            <w:r w:rsidR="00892449">
              <w:rPr>
                <w:rFonts w:ascii="Calibri" w:eastAsia="Times New Roman" w:hAnsi="Calibri" w:cs="Calibri"/>
                <w:color w:val="000000"/>
                <w:sz w:val="20"/>
                <w:szCs w:val="20"/>
                <w:lang w:eastAsia="es-EC"/>
              </w:rPr>
              <w:t xml:space="preserve"> estacionaria o</w:t>
            </w:r>
            <w:r>
              <w:rPr>
                <w:rFonts w:ascii="Calibri" w:eastAsia="Times New Roman" w:hAnsi="Calibri" w:cs="Calibri"/>
                <w:color w:val="000000"/>
                <w:sz w:val="20"/>
                <w:szCs w:val="20"/>
                <w:lang w:eastAsia="es-EC"/>
              </w:rPr>
              <w:t xml:space="preserve"> </w:t>
            </w:r>
            <w:r w:rsidR="009713AF">
              <w:rPr>
                <w:rFonts w:ascii="Calibri" w:eastAsia="Times New Roman" w:hAnsi="Calibri" w:cs="Calibri"/>
                <w:color w:val="000000"/>
                <w:sz w:val="20"/>
                <w:szCs w:val="20"/>
                <w:lang w:eastAsia="es-EC"/>
              </w:rPr>
              <w:t xml:space="preserve">puede ser acoplada a un tractor. </w:t>
            </w:r>
          </w:p>
        </w:tc>
        <w:tc>
          <w:tcPr>
            <w:tcW w:w="6449" w:type="dxa"/>
            <w:shd w:val="clear" w:color="auto" w:fill="auto"/>
            <w:vAlign w:val="center"/>
          </w:tcPr>
          <w:p w:rsidR="0067041E" w:rsidRDefault="0067041E" w:rsidP="000D33EF">
            <w:pPr>
              <w:spacing w:after="0" w:line="240" w:lineRule="auto"/>
              <w:rPr>
                <w:rFonts w:ascii="Calibri" w:eastAsia="Times New Roman" w:hAnsi="Calibri" w:cs="Calibri"/>
                <w:noProof/>
                <w:color w:val="000000"/>
                <w:sz w:val="20"/>
                <w:szCs w:val="20"/>
                <w:lang w:eastAsia="es-EC"/>
              </w:rPr>
            </w:pPr>
            <w:r>
              <w:rPr>
                <w:rFonts w:ascii="Calibri" w:eastAsia="Times New Roman" w:hAnsi="Calibri" w:cs="Calibri"/>
                <w:noProof/>
                <w:color w:val="000000"/>
                <w:sz w:val="20"/>
                <w:szCs w:val="20"/>
                <w:lang w:eastAsia="es-EC"/>
              </w:rPr>
              <w:drawing>
                <wp:inline distT="0" distB="0" distL="0" distR="0" wp14:anchorId="3A5489E4" wp14:editId="583AB30A">
                  <wp:extent cx="709449" cy="662214"/>
                  <wp:effectExtent l="0" t="0" r="0" b="5080"/>
                  <wp:docPr id="7" name="Imagen 7" descr="C:\Users\Julio Cabezas\Desktop\ensiladora-jf-40-maxxium-pasto-forraje-15hp-sukampo-D_NQ_NP_635293-MEC25926086260_08201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 Cabezas\Desktop\ensiladora-jf-40-maxxium-pasto-forraje-15hp-sukampo-D_NQ_NP_635293-MEC25926086260_082017-F.jp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706217" cy="659197"/>
                          </a:xfrm>
                          <a:prstGeom prst="rect">
                            <a:avLst/>
                          </a:prstGeom>
                          <a:noFill/>
                          <a:ln>
                            <a:noFill/>
                          </a:ln>
                        </pic:spPr>
                      </pic:pic>
                    </a:graphicData>
                  </a:graphic>
                </wp:inline>
              </w:drawing>
            </w:r>
          </w:p>
        </w:tc>
      </w:tr>
      <w:tr w:rsidR="006629E9" w:rsidRPr="000D33EF" w:rsidTr="006629E9">
        <w:trPr>
          <w:trHeight w:val="1002"/>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Molino o molino picador</w:t>
            </w:r>
          </w:p>
        </w:tc>
        <w:tc>
          <w:tcPr>
            <w:tcW w:w="4938"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Es una máquina que sirve para triturar, moler, laminar o estrujar</w:t>
            </w:r>
            <w:r w:rsidR="009713AF">
              <w:rPr>
                <w:rFonts w:ascii="Calibri" w:eastAsia="Times New Roman" w:hAnsi="Calibri" w:cs="Calibri"/>
                <w:color w:val="000000"/>
                <w:sz w:val="20"/>
                <w:szCs w:val="20"/>
                <w:lang w:eastAsia="es-EC"/>
              </w:rPr>
              <w:t xml:space="preserve"> en diferentes tamaños granos y otros</w:t>
            </w:r>
            <w:r w:rsidRPr="000D33EF">
              <w:rPr>
                <w:rFonts w:ascii="Calibri" w:eastAsia="Times New Roman" w:hAnsi="Calibri" w:cs="Calibri"/>
                <w:color w:val="000000"/>
                <w:sz w:val="20"/>
                <w:szCs w:val="20"/>
                <w:lang w:eastAsia="es-EC"/>
              </w:rPr>
              <w:t xml:space="preserve"> productos agropecuarios sólidos. </w:t>
            </w:r>
          </w:p>
        </w:tc>
        <w:tc>
          <w:tcPr>
            <w:tcW w:w="6449" w:type="dxa"/>
            <w:shd w:val="clear" w:color="auto" w:fill="auto"/>
            <w:vAlign w:val="center"/>
            <w:hideMark/>
          </w:tcPr>
          <w:p w:rsidR="000D33EF" w:rsidRPr="000D33EF" w:rsidRDefault="000B6E93"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41184" behindDoc="0" locked="0" layoutInCell="1" allowOverlap="1" wp14:anchorId="4C794E91" wp14:editId="64C7FB4C">
                  <wp:simplePos x="0" y="0"/>
                  <wp:positionH relativeFrom="column">
                    <wp:posOffset>106045</wp:posOffset>
                  </wp:positionH>
                  <wp:positionV relativeFrom="paragraph">
                    <wp:posOffset>28575</wp:posOffset>
                  </wp:positionV>
                  <wp:extent cx="609600" cy="514350"/>
                  <wp:effectExtent l="0" t="0" r="0" b="0"/>
                  <wp:wrapNone/>
                  <wp:docPr id="9075" name="Imagen 9075" descr="Imagen relacionada"/>
                  <wp:cNvGraphicFramePr/>
                  <a:graphic xmlns:a="http://schemas.openxmlformats.org/drawingml/2006/main">
                    <a:graphicData uri="http://schemas.openxmlformats.org/drawingml/2006/picture">
                      <pic:pic xmlns:pic="http://schemas.openxmlformats.org/drawingml/2006/picture">
                        <pic:nvPicPr>
                          <pic:cNvPr id="9075" name="19 Imagen" descr="Imagen relacionada"/>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609600" cy="5143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0D33EF">
              <w:rPr>
                <w:rFonts w:ascii="Calibri" w:eastAsia="Times New Roman" w:hAnsi="Calibri" w:cs="Calibri"/>
                <w:noProof/>
                <w:color w:val="000000"/>
                <w:sz w:val="20"/>
                <w:szCs w:val="20"/>
                <w:lang w:eastAsia="es-EC"/>
              </w:rPr>
              <w:drawing>
                <wp:anchor distT="0" distB="0" distL="114300" distR="114300" simplePos="0" relativeHeight="251740160" behindDoc="0" locked="0" layoutInCell="1" allowOverlap="1" wp14:anchorId="67007EA7" wp14:editId="1907CA07">
                  <wp:simplePos x="0" y="0"/>
                  <wp:positionH relativeFrom="column">
                    <wp:posOffset>991870</wp:posOffset>
                  </wp:positionH>
                  <wp:positionV relativeFrom="paragraph">
                    <wp:posOffset>27940</wp:posOffset>
                  </wp:positionV>
                  <wp:extent cx="542925" cy="561975"/>
                  <wp:effectExtent l="0" t="0" r="9525" b="9525"/>
                  <wp:wrapNone/>
                  <wp:docPr id="9074" name="Imagen 9074"/>
                  <wp:cNvGraphicFramePr/>
                  <a:graphic xmlns:a="http://schemas.openxmlformats.org/drawingml/2006/main">
                    <a:graphicData uri="http://schemas.openxmlformats.org/drawingml/2006/picture">
                      <pic:pic xmlns:pic="http://schemas.openxmlformats.org/drawingml/2006/picture">
                        <pic:nvPicPr>
                          <pic:cNvPr id="9074" name="18 Imagen"/>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42925" cy="561975"/>
                          </a:xfrm>
                          <a:prstGeom prst="rect">
                            <a:avLst/>
                          </a:prstGeom>
                          <a:noFill/>
                          <a:ln>
                            <a:noFill/>
                          </a:ln>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035"/>
        </w:trPr>
        <w:tc>
          <w:tcPr>
            <w:tcW w:w="2410" w:type="dxa"/>
            <w:shd w:val="clear" w:color="auto" w:fill="auto"/>
            <w:vAlign w:val="center"/>
            <w:hideMark/>
          </w:tcPr>
          <w:p w:rsidR="000D33EF" w:rsidRPr="000D33EF" w:rsidRDefault="00993AB8"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Desgranadora</w:t>
            </w:r>
            <w:r>
              <w:rPr>
                <w:rFonts w:ascii="Calibri" w:eastAsia="Times New Roman" w:hAnsi="Calibri" w:cs="Calibri"/>
                <w:b/>
                <w:bCs/>
                <w:color w:val="000000"/>
                <w:sz w:val="20"/>
                <w:szCs w:val="20"/>
                <w:lang w:eastAsia="es-EC"/>
              </w:rPr>
              <w:t>, t</w:t>
            </w:r>
            <w:r w:rsidR="000D33EF" w:rsidRPr="000D33EF">
              <w:rPr>
                <w:rFonts w:ascii="Calibri" w:eastAsia="Times New Roman" w:hAnsi="Calibri" w:cs="Calibri"/>
                <w:b/>
                <w:bCs/>
                <w:color w:val="000000"/>
                <w:sz w:val="20"/>
                <w:szCs w:val="20"/>
                <w:lang w:eastAsia="es-EC"/>
              </w:rPr>
              <w:t>rilladora</w:t>
            </w:r>
          </w:p>
        </w:tc>
        <w:tc>
          <w:tcPr>
            <w:tcW w:w="4938" w:type="dxa"/>
            <w:shd w:val="clear" w:color="auto" w:fill="auto"/>
            <w:vAlign w:val="center"/>
            <w:hideMark/>
          </w:tcPr>
          <w:p w:rsidR="000D33EF" w:rsidRPr="000D33EF" w:rsidRDefault="00594770" w:rsidP="00594770">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Maquinaria</w:t>
            </w:r>
            <w:r w:rsidR="000D33EF" w:rsidRPr="000D33EF">
              <w:rPr>
                <w:rFonts w:ascii="Calibri" w:eastAsia="Times New Roman" w:hAnsi="Calibri" w:cs="Calibri"/>
                <w:color w:val="000000"/>
                <w:sz w:val="20"/>
                <w:szCs w:val="20"/>
                <w:lang w:eastAsia="es-EC"/>
              </w:rPr>
              <w:t xml:space="preserve"> agrícola que se encarga de separar la paja del grano</w:t>
            </w:r>
            <w:r>
              <w:rPr>
                <w:rFonts w:ascii="Calibri" w:eastAsia="Times New Roman" w:hAnsi="Calibri" w:cs="Calibri"/>
                <w:color w:val="000000"/>
                <w:sz w:val="20"/>
                <w:szCs w:val="20"/>
                <w:lang w:eastAsia="es-EC"/>
              </w:rPr>
              <w:t>. Puede ser estacionaria, móvil o acoplada a un tractor.</w:t>
            </w:r>
          </w:p>
        </w:tc>
        <w:tc>
          <w:tcPr>
            <w:tcW w:w="6449" w:type="dxa"/>
            <w:shd w:val="clear" w:color="auto" w:fill="auto"/>
            <w:vAlign w:val="center"/>
            <w:hideMark/>
          </w:tcPr>
          <w:p w:rsidR="000D33EF" w:rsidRPr="000D33EF" w:rsidRDefault="00993AB8"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8112" behindDoc="0" locked="0" layoutInCell="1" allowOverlap="1" wp14:anchorId="636C7502" wp14:editId="52D1B427">
                  <wp:simplePos x="0" y="0"/>
                  <wp:positionH relativeFrom="column">
                    <wp:posOffset>922655</wp:posOffset>
                  </wp:positionH>
                  <wp:positionV relativeFrom="paragraph">
                    <wp:posOffset>44450</wp:posOffset>
                  </wp:positionV>
                  <wp:extent cx="685800" cy="476250"/>
                  <wp:effectExtent l="0" t="0" r="0" b="0"/>
                  <wp:wrapNone/>
                  <wp:docPr id="9072" name="Imagen 9072" descr="C:\Users\pasante\Pictures\desgranadora 1.jpg"/>
                  <wp:cNvGraphicFramePr/>
                  <a:graphic xmlns:a="http://schemas.openxmlformats.org/drawingml/2006/main">
                    <a:graphicData uri="http://schemas.openxmlformats.org/drawingml/2006/picture">
                      <pic:pic xmlns:pic="http://schemas.openxmlformats.org/drawingml/2006/picture">
                        <pic:nvPicPr>
                          <pic:cNvPr id="9072" name="16 Imagen" descr="C:\Users\pasante\Pictures\desgranadora 1.jp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685800" cy="4762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0D33EF">
              <w:rPr>
                <w:rFonts w:ascii="Calibri" w:eastAsia="Times New Roman" w:hAnsi="Calibri" w:cs="Calibri"/>
                <w:noProof/>
                <w:color w:val="000000"/>
                <w:sz w:val="20"/>
                <w:szCs w:val="20"/>
                <w:lang w:eastAsia="es-EC"/>
              </w:rPr>
              <w:drawing>
                <wp:anchor distT="0" distB="0" distL="114300" distR="114300" simplePos="0" relativeHeight="251737088" behindDoc="0" locked="0" layoutInCell="1" allowOverlap="1" wp14:anchorId="51F9219F" wp14:editId="5D8BA85A">
                  <wp:simplePos x="0" y="0"/>
                  <wp:positionH relativeFrom="column">
                    <wp:posOffset>38100</wp:posOffset>
                  </wp:positionH>
                  <wp:positionV relativeFrom="paragraph">
                    <wp:posOffset>47625</wp:posOffset>
                  </wp:positionV>
                  <wp:extent cx="676275" cy="485775"/>
                  <wp:effectExtent l="0" t="0" r="9525" b="9525"/>
                  <wp:wrapNone/>
                  <wp:docPr id="9071" name="Imagen 9071" descr="https://encrypted-tbn1.gstatic.com/images?q=tbn:ANd9GcRwvbICKqfFWUbicTpY2f-2PppEdpmES-fls2taFLDR3lxUKXFwhcO5qk4"/>
                  <wp:cNvGraphicFramePr/>
                  <a:graphic xmlns:a="http://schemas.openxmlformats.org/drawingml/2006/main">
                    <a:graphicData uri="http://schemas.openxmlformats.org/drawingml/2006/picture">
                      <pic:pic xmlns:pic="http://schemas.openxmlformats.org/drawingml/2006/picture">
                        <pic:nvPicPr>
                          <pic:cNvPr id="9071" name="15 Imagen" descr="https://encrypted-tbn1.gstatic.com/images?q=tbn:ANd9GcRwvbICKqfFWUbicTpY2f-2PppEdpmES-fls2taFLDR3lxUKXFwhcO5qk4"/>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676275"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960"/>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Secadora</w:t>
            </w:r>
          </w:p>
        </w:tc>
        <w:tc>
          <w:tcPr>
            <w:tcW w:w="4938"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Es aquella máquina que realiza el secado artificial de los granos, cereales</w:t>
            </w:r>
            <w:r w:rsidR="00594770">
              <w:rPr>
                <w:rFonts w:ascii="Calibri" w:eastAsia="Times New Roman" w:hAnsi="Calibri" w:cs="Calibri"/>
                <w:color w:val="000000"/>
                <w:sz w:val="20"/>
                <w:szCs w:val="20"/>
                <w:lang w:eastAsia="es-EC"/>
              </w:rPr>
              <w:t xml:space="preserve">, madera, entre </w:t>
            </w:r>
            <w:r w:rsidRPr="000D33EF">
              <w:rPr>
                <w:rFonts w:ascii="Calibri" w:eastAsia="Times New Roman" w:hAnsi="Calibri" w:cs="Calibri"/>
                <w:color w:val="000000"/>
                <w:sz w:val="20"/>
                <w:szCs w:val="20"/>
                <w:lang w:eastAsia="es-EC"/>
              </w:rPr>
              <w:t>otros productos, con la finalidad de reducir la</w:t>
            </w:r>
            <w:r w:rsidR="00E7162C">
              <w:rPr>
                <w:rFonts w:ascii="Calibri" w:eastAsia="Times New Roman" w:hAnsi="Calibri" w:cs="Calibri"/>
                <w:color w:val="000000"/>
                <w:sz w:val="20"/>
                <w:szCs w:val="20"/>
                <w:lang w:eastAsia="es-EC"/>
              </w:rPr>
              <w:t xml:space="preserve"> humedad del producto cosechado y mejorar su conservación.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36064" behindDoc="0" locked="0" layoutInCell="1" allowOverlap="1" wp14:anchorId="1BA22662" wp14:editId="36A74CA7">
                  <wp:simplePos x="0" y="0"/>
                  <wp:positionH relativeFrom="column">
                    <wp:posOffset>76200</wp:posOffset>
                  </wp:positionH>
                  <wp:positionV relativeFrom="paragraph">
                    <wp:posOffset>28575</wp:posOffset>
                  </wp:positionV>
                  <wp:extent cx="704850" cy="533400"/>
                  <wp:effectExtent l="0" t="0" r="0" b="0"/>
                  <wp:wrapNone/>
                  <wp:docPr id="9070" name="Imagen 9070" descr="C:\Users\pasante\Pictures\secadora.png"/>
                  <wp:cNvGraphicFramePr/>
                  <a:graphic xmlns:a="http://schemas.openxmlformats.org/drawingml/2006/main">
                    <a:graphicData uri="http://schemas.openxmlformats.org/drawingml/2006/picture">
                      <pic:pic xmlns:pic="http://schemas.openxmlformats.org/drawingml/2006/picture">
                        <pic:nvPicPr>
                          <pic:cNvPr id="9070" name="14 Imagen" descr="C:\Users\pasante\Pictures\secadora.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70485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874"/>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Herramientas manuales (azadón, pico, pala, rastrillo, tijeras, carretillas, etc.)</w:t>
            </w:r>
          </w:p>
        </w:tc>
        <w:tc>
          <w:tcPr>
            <w:tcW w:w="4938"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Son las herramientas o equipos menores que se usan a diario en distintas labores agropecuarias.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44256" behindDoc="0" locked="0" layoutInCell="1" allowOverlap="1" wp14:anchorId="40C74217" wp14:editId="373F4C0A">
                  <wp:simplePos x="0" y="0"/>
                  <wp:positionH relativeFrom="column">
                    <wp:posOffset>112395</wp:posOffset>
                  </wp:positionH>
                  <wp:positionV relativeFrom="paragraph">
                    <wp:posOffset>29845</wp:posOffset>
                  </wp:positionV>
                  <wp:extent cx="1838325" cy="504825"/>
                  <wp:effectExtent l="0" t="0" r="9525" b="9525"/>
                  <wp:wrapNone/>
                  <wp:docPr id="9078" name="Imagen 9078"/>
                  <wp:cNvGraphicFramePr/>
                  <a:graphic xmlns:a="http://schemas.openxmlformats.org/drawingml/2006/main">
                    <a:graphicData uri="http://schemas.openxmlformats.org/drawingml/2006/picture">
                      <pic:pic xmlns:pic="http://schemas.openxmlformats.org/drawingml/2006/picture">
                        <pic:nvPicPr>
                          <pic:cNvPr id="9078" name="25 Imagen"/>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1838325" cy="504825"/>
                          </a:xfrm>
                          <a:prstGeom prst="rect">
                            <a:avLst/>
                          </a:prstGeom>
                          <a:noFill/>
                          <a:ln>
                            <a:noFill/>
                          </a:ln>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290"/>
        </w:trPr>
        <w:tc>
          <w:tcPr>
            <w:tcW w:w="2410" w:type="dxa"/>
            <w:shd w:val="clear" w:color="auto" w:fill="auto"/>
            <w:vAlign w:val="center"/>
            <w:hideMark/>
          </w:tcPr>
          <w:p w:rsidR="000D33EF" w:rsidRPr="000D33EF" w:rsidRDefault="000D33EF" w:rsidP="000D33EF">
            <w:pPr>
              <w:spacing w:after="0" w:line="240" w:lineRule="auto"/>
              <w:rPr>
                <w:rFonts w:ascii="Calibri" w:eastAsia="Times New Roman" w:hAnsi="Calibri" w:cs="Calibri"/>
                <w:b/>
                <w:bCs/>
                <w:color w:val="000000"/>
                <w:sz w:val="20"/>
                <w:szCs w:val="20"/>
                <w:lang w:eastAsia="es-EC"/>
              </w:rPr>
            </w:pPr>
            <w:r w:rsidRPr="000D33EF">
              <w:rPr>
                <w:rFonts w:ascii="Calibri" w:eastAsia="Times New Roman" w:hAnsi="Calibri" w:cs="Calibri"/>
                <w:b/>
                <w:bCs/>
                <w:color w:val="000000"/>
                <w:sz w:val="20"/>
                <w:szCs w:val="20"/>
                <w:lang w:eastAsia="es-EC"/>
              </w:rPr>
              <w:t>Ordeño mecánico</w:t>
            </w:r>
          </w:p>
        </w:tc>
        <w:tc>
          <w:tcPr>
            <w:tcW w:w="4938" w:type="dxa"/>
            <w:shd w:val="clear" w:color="auto" w:fill="auto"/>
            <w:vAlign w:val="center"/>
            <w:hideMark/>
          </w:tcPr>
          <w:p w:rsidR="000D33EF" w:rsidRPr="000D33EF" w:rsidRDefault="00BD2330" w:rsidP="00BD2330">
            <w:pPr>
              <w:spacing w:after="0" w:line="240" w:lineRule="auto"/>
              <w:rPr>
                <w:rFonts w:ascii="Calibri" w:eastAsia="Times New Roman" w:hAnsi="Calibri" w:cs="Calibri"/>
                <w:color w:val="000000"/>
                <w:sz w:val="20"/>
                <w:szCs w:val="20"/>
                <w:lang w:eastAsia="es-EC"/>
              </w:rPr>
            </w:pPr>
            <w:r>
              <w:rPr>
                <w:rFonts w:ascii="Calibri" w:eastAsia="Times New Roman" w:hAnsi="Calibri" w:cs="Calibri"/>
                <w:color w:val="000000"/>
                <w:sz w:val="20"/>
                <w:szCs w:val="20"/>
                <w:lang w:eastAsia="es-EC"/>
              </w:rPr>
              <w:t>S</w:t>
            </w:r>
            <w:r w:rsidR="000D33EF" w:rsidRPr="000D33EF">
              <w:rPr>
                <w:rFonts w:ascii="Calibri" w:eastAsia="Times New Roman" w:hAnsi="Calibri" w:cs="Calibri"/>
                <w:color w:val="000000"/>
                <w:sz w:val="20"/>
                <w:szCs w:val="20"/>
                <w:lang w:eastAsia="es-EC"/>
              </w:rPr>
              <w:t xml:space="preserve">istema que funciona con electricidad y sirve para extraer de manera rápida y </w:t>
            </w:r>
            <w:r>
              <w:rPr>
                <w:rFonts w:ascii="Calibri" w:eastAsia="Times New Roman" w:hAnsi="Calibri" w:cs="Calibri"/>
                <w:color w:val="000000"/>
                <w:sz w:val="20"/>
                <w:szCs w:val="20"/>
                <w:lang w:eastAsia="es-EC"/>
              </w:rPr>
              <w:t>segura la leche de las vacas. Este</w:t>
            </w:r>
            <w:r w:rsidR="000D33EF" w:rsidRPr="000D33EF">
              <w:rPr>
                <w:rFonts w:ascii="Calibri" w:eastAsia="Times New Roman" w:hAnsi="Calibri" w:cs="Calibri"/>
                <w:color w:val="000000"/>
                <w:sz w:val="20"/>
                <w:szCs w:val="20"/>
                <w:lang w:eastAsia="es-EC"/>
              </w:rPr>
              <w:t xml:space="preserve"> sistema puede ser móvil o fijo.</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42208" behindDoc="0" locked="0" layoutInCell="1" allowOverlap="1" wp14:anchorId="71A10BFE" wp14:editId="4A560F2D">
                  <wp:simplePos x="0" y="0"/>
                  <wp:positionH relativeFrom="column">
                    <wp:posOffset>47625</wp:posOffset>
                  </wp:positionH>
                  <wp:positionV relativeFrom="paragraph">
                    <wp:posOffset>57150</wp:posOffset>
                  </wp:positionV>
                  <wp:extent cx="981075" cy="695325"/>
                  <wp:effectExtent l="0" t="0" r="9525" b="9525"/>
                  <wp:wrapNone/>
                  <wp:docPr id="9076" name="Imagen 9076"/>
                  <wp:cNvGraphicFramePr/>
                  <a:graphic xmlns:a="http://schemas.openxmlformats.org/drawingml/2006/main">
                    <a:graphicData uri="http://schemas.openxmlformats.org/drawingml/2006/picture">
                      <pic:pic xmlns:pic="http://schemas.openxmlformats.org/drawingml/2006/picture">
                        <pic:nvPicPr>
                          <pic:cNvPr id="9076" name="20 Imagen"/>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981075" cy="695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noProof/>
                <w:color w:val="000000"/>
                <w:sz w:val="20"/>
                <w:szCs w:val="20"/>
                <w:lang w:eastAsia="es-EC"/>
              </w:rPr>
              <w:drawing>
                <wp:anchor distT="0" distB="0" distL="114300" distR="114300" simplePos="0" relativeHeight="251743232" behindDoc="0" locked="0" layoutInCell="1" allowOverlap="1" wp14:anchorId="62910D95" wp14:editId="71C2FDF8">
                  <wp:simplePos x="0" y="0"/>
                  <wp:positionH relativeFrom="column">
                    <wp:posOffset>1171575</wp:posOffset>
                  </wp:positionH>
                  <wp:positionV relativeFrom="paragraph">
                    <wp:posOffset>57150</wp:posOffset>
                  </wp:positionV>
                  <wp:extent cx="1133475" cy="723900"/>
                  <wp:effectExtent l="0" t="0" r="9525" b="0"/>
                  <wp:wrapNone/>
                  <wp:docPr id="9077" name="Imagen 9077"/>
                  <wp:cNvGraphicFramePr/>
                  <a:graphic xmlns:a="http://schemas.openxmlformats.org/drawingml/2006/main">
                    <a:graphicData uri="http://schemas.openxmlformats.org/drawingml/2006/picture">
                      <pic:pic xmlns:pic="http://schemas.openxmlformats.org/drawingml/2006/picture">
                        <pic:nvPicPr>
                          <pic:cNvPr id="9077" name="23 Imagen"/>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1133475"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r w:rsidR="006629E9" w:rsidRPr="000D33EF" w:rsidTr="006629E9">
        <w:trPr>
          <w:trHeight w:val="1125"/>
        </w:trPr>
        <w:tc>
          <w:tcPr>
            <w:tcW w:w="2410" w:type="dxa"/>
            <w:shd w:val="clear" w:color="auto" w:fill="auto"/>
            <w:vAlign w:val="center"/>
            <w:hideMark/>
          </w:tcPr>
          <w:p w:rsidR="000D33EF" w:rsidRPr="000D33EF" w:rsidRDefault="00515BF5" w:rsidP="000D33EF">
            <w:pPr>
              <w:spacing w:after="0" w:line="240" w:lineRule="auto"/>
              <w:rPr>
                <w:rFonts w:ascii="Calibri" w:eastAsia="Times New Roman" w:hAnsi="Calibri" w:cs="Calibri"/>
                <w:b/>
                <w:bCs/>
                <w:color w:val="000000"/>
                <w:sz w:val="20"/>
                <w:szCs w:val="20"/>
                <w:lang w:eastAsia="es-EC"/>
              </w:rPr>
            </w:pPr>
            <w:r>
              <w:rPr>
                <w:rFonts w:ascii="Calibri" w:eastAsia="Times New Roman" w:hAnsi="Calibri" w:cs="Calibri"/>
                <w:b/>
                <w:bCs/>
                <w:color w:val="000000"/>
                <w:sz w:val="20"/>
                <w:szCs w:val="20"/>
                <w:lang w:eastAsia="es-EC"/>
              </w:rPr>
              <w:lastRenderedPageBreak/>
              <w:t>Equipamiento para pos</w:t>
            </w:r>
            <w:r w:rsidR="000D33EF" w:rsidRPr="000D33EF">
              <w:rPr>
                <w:rFonts w:ascii="Calibri" w:eastAsia="Times New Roman" w:hAnsi="Calibri" w:cs="Calibri"/>
                <w:b/>
                <w:bCs/>
                <w:color w:val="000000"/>
                <w:sz w:val="20"/>
                <w:szCs w:val="20"/>
                <w:lang w:eastAsia="es-EC"/>
              </w:rPr>
              <w:t>cosecha (empacadora, selladora, mesas de acero, tanques, hielera o coolers, balanzas, etc.)</w:t>
            </w:r>
          </w:p>
        </w:tc>
        <w:tc>
          <w:tcPr>
            <w:tcW w:w="4938" w:type="dxa"/>
            <w:shd w:val="clear" w:color="auto" w:fill="auto"/>
            <w:vAlign w:val="center"/>
            <w:hideMark/>
          </w:tcPr>
          <w:p w:rsidR="000D33EF" w:rsidRPr="000D33EF" w:rsidRDefault="000D33EF" w:rsidP="00515BF5">
            <w:pPr>
              <w:spacing w:after="0" w:line="240" w:lineRule="auto"/>
              <w:rPr>
                <w:rFonts w:ascii="Calibri" w:eastAsia="Times New Roman" w:hAnsi="Calibri" w:cs="Calibri"/>
                <w:color w:val="000000"/>
                <w:sz w:val="20"/>
                <w:szCs w:val="20"/>
                <w:lang w:eastAsia="es-EC"/>
              </w:rPr>
            </w:pPr>
            <w:r w:rsidRPr="000D33EF">
              <w:rPr>
                <w:rFonts w:ascii="Calibri" w:eastAsia="Times New Roman" w:hAnsi="Calibri" w:cs="Calibri"/>
                <w:color w:val="000000"/>
                <w:sz w:val="20"/>
                <w:szCs w:val="20"/>
                <w:lang w:eastAsia="es-EC"/>
              </w:rPr>
              <w:t xml:space="preserve">Son los </w:t>
            </w:r>
            <w:r w:rsidR="00515BF5">
              <w:rPr>
                <w:rFonts w:ascii="Calibri" w:eastAsia="Times New Roman" w:hAnsi="Calibri" w:cs="Calibri"/>
                <w:color w:val="000000"/>
                <w:sz w:val="20"/>
                <w:szCs w:val="20"/>
                <w:lang w:eastAsia="es-EC"/>
              </w:rPr>
              <w:t>e</w:t>
            </w:r>
            <w:r w:rsidRPr="000D33EF">
              <w:rPr>
                <w:rFonts w:ascii="Calibri" w:eastAsia="Times New Roman" w:hAnsi="Calibri" w:cs="Calibri"/>
                <w:color w:val="000000"/>
                <w:sz w:val="20"/>
                <w:szCs w:val="20"/>
                <w:lang w:eastAsia="es-EC"/>
              </w:rPr>
              <w:t xml:space="preserve">quipos </w:t>
            </w:r>
            <w:r w:rsidR="00515BF5">
              <w:rPr>
                <w:rFonts w:ascii="Calibri" w:eastAsia="Times New Roman" w:hAnsi="Calibri" w:cs="Calibri"/>
                <w:color w:val="000000"/>
                <w:sz w:val="20"/>
                <w:szCs w:val="20"/>
                <w:lang w:eastAsia="es-EC"/>
              </w:rPr>
              <w:t xml:space="preserve">y muebles </w:t>
            </w:r>
            <w:r w:rsidRPr="000D33EF">
              <w:rPr>
                <w:rFonts w:ascii="Calibri" w:eastAsia="Times New Roman" w:hAnsi="Calibri" w:cs="Calibri"/>
                <w:color w:val="000000"/>
                <w:sz w:val="20"/>
                <w:szCs w:val="20"/>
                <w:lang w:eastAsia="es-EC"/>
              </w:rPr>
              <w:t xml:space="preserve">que </w:t>
            </w:r>
            <w:r w:rsidR="00076A52">
              <w:rPr>
                <w:rFonts w:ascii="Calibri" w:eastAsia="Times New Roman" w:hAnsi="Calibri" w:cs="Calibri"/>
                <w:color w:val="000000"/>
                <w:sz w:val="20"/>
                <w:szCs w:val="20"/>
                <w:lang w:eastAsia="es-EC"/>
              </w:rPr>
              <w:t>se utilizan</w:t>
            </w:r>
            <w:r w:rsidR="00515BF5">
              <w:rPr>
                <w:rFonts w:ascii="Calibri" w:eastAsia="Times New Roman" w:hAnsi="Calibri" w:cs="Calibri"/>
                <w:color w:val="000000"/>
                <w:sz w:val="20"/>
                <w:szCs w:val="20"/>
                <w:lang w:eastAsia="es-EC"/>
              </w:rPr>
              <w:t xml:space="preserve"> para las labores de pos</w:t>
            </w:r>
            <w:r w:rsidRPr="000D33EF">
              <w:rPr>
                <w:rFonts w:ascii="Calibri" w:eastAsia="Times New Roman" w:hAnsi="Calibri" w:cs="Calibri"/>
                <w:color w:val="000000"/>
                <w:sz w:val="20"/>
                <w:szCs w:val="20"/>
                <w:lang w:eastAsia="es-EC"/>
              </w:rPr>
              <w:t xml:space="preserve">cosecha, </w:t>
            </w:r>
            <w:r w:rsidR="00515BF5">
              <w:rPr>
                <w:rFonts w:ascii="Calibri" w:eastAsia="Times New Roman" w:hAnsi="Calibri" w:cs="Calibri"/>
                <w:color w:val="000000"/>
                <w:sz w:val="20"/>
                <w:szCs w:val="20"/>
                <w:lang w:eastAsia="es-EC"/>
              </w:rPr>
              <w:t xml:space="preserve">empacado </w:t>
            </w:r>
            <w:r w:rsidRPr="000D33EF">
              <w:rPr>
                <w:rFonts w:ascii="Calibri" w:eastAsia="Times New Roman" w:hAnsi="Calibri" w:cs="Calibri"/>
                <w:color w:val="000000"/>
                <w:sz w:val="20"/>
                <w:szCs w:val="20"/>
                <w:lang w:eastAsia="es-EC"/>
              </w:rPr>
              <w:t xml:space="preserve">y comercialización. </w:t>
            </w:r>
          </w:p>
        </w:tc>
        <w:tc>
          <w:tcPr>
            <w:tcW w:w="6449" w:type="dxa"/>
            <w:shd w:val="clear" w:color="auto" w:fill="auto"/>
            <w:vAlign w:val="center"/>
            <w:hideMark/>
          </w:tcPr>
          <w:p w:rsidR="000D33EF" w:rsidRPr="000D33EF" w:rsidRDefault="000D33EF" w:rsidP="000D33EF">
            <w:pPr>
              <w:spacing w:after="0" w:line="240" w:lineRule="auto"/>
              <w:rPr>
                <w:rFonts w:ascii="Calibri" w:eastAsia="Times New Roman" w:hAnsi="Calibri" w:cs="Calibri"/>
                <w:color w:val="000000"/>
                <w:sz w:val="20"/>
                <w:szCs w:val="20"/>
                <w:lang w:eastAsia="es-EC"/>
              </w:rPr>
            </w:pPr>
            <w:r>
              <w:rPr>
                <w:rFonts w:ascii="Calibri" w:eastAsia="Times New Roman" w:hAnsi="Calibri" w:cs="Calibri"/>
                <w:noProof/>
                <w:color w:val="000000"/>
                <w:sz w:val="20"/>
                <w:szCs w:val="20"/>
                <w:lang w:eastAsia="es-EC"/>
              </w:rPr>
              <w:drawing>
                <wp:anchor distT="0" distB="0" distL="114300" distR="114300" simplePos="0" relativeHeight="251745280" behindDoc="0" locked="0" layoutInCell="1" allowOverlap="1" wp14:anchorId="1AE87515" wp14:editId="62E05D40">
                  <wp:simplePos x="0" y="0"/>
                  <wp:positionH relativeFrom="column">
                    <wp:posOffset>57150</wp:posOffset>
                  </wp:positionH>
                  <wp:positionV relativeFrom="paragraph">
                    <wp:posOffset>28575</wp:posOffset>
                  </wp:positionV>
                  <wp:extent cx="2609850" cy="609600"/>
                  <wp:effectExtent l="0" t="0" r="0" b="0"/>
                  <wp:wrapNone/>
                  <wp:docPr id="9079" name="Imagen 9079"/>
                  <wp:cNvGraphicFramePr/>
                  <a:graphic xmlns:a="http://schemas.openxmlformats.org/drawingml/2006/main">
                    <a:graphicData uri="http://schemas.openxmlformats.org/drawingml/2006/picture">
                      <pic:pic xmlns:pic="http://schemas.openxmlformats.org/drawingml/2006/picture">
                        <pic:nvPicPr>
                          <pic:cNvPr id="9079" name="27 Imagen"/>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609850"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r>
    </w:tbl>
    <w:p w:rsidR="000D33EF" w:rsidRDefault="000D33EF" w:rsidP="00786D52">
      <w:pPr>
        <w:pStyle w:val="Ttulo2"/>
        <w:jc w:val="both"/>
        <w:sectPr w:rsidR="000D33EF" w:rsidSect="000B6E93">
          <w:pgSz w:w="15840" w:h="12240" w:orient="landscape"/>
          <w:pgMar w:top="1134" w:right="1523" w:bottom="993" w:left="1418" w:header="709" w:footer="709" w:gutter="0"/>
          <w:cols w:space="708"/>
          <w:docGrid w:linePitch="360"/>
        </w:sectPr>
      </w:pPr>
    </w:p>
    <w:p w:rsidR="00E30020" w:rsidRDefault="009501DB" w:rsidP="00786D52">
      <w:pPr>
        <w:pStyle w:val="Ttulo2"/>
        <w:jc w:val="both"/>
      </w:pPr>
      <w:r>
        <w:lastRenderedPageBreak/>
        <w:t xml:space="preserve">Módulo </w:t>
      </w:r>
      <w:r w:rsidR="00BC4BDC">
        <w:t xml:space="preserve">12. </w:t>
      </w:r>
      <w:r w:rsidR="006E617D" w:rsidRPr="006E617D">
        <w:t>Amenazas y Prácticas de Manejo Sostenible</w:t>
      </w:r>
    </w:p>
    <w:p w:rsidR="00910A53" w:rsidRDefault="005A0827" w:rsidP="00786D52">
      <w:pPr>
        <w:jc w:val="both"/>
      </w:pPr>
      <w:r>
        <w:t xml:space="preserve">La producción agrícola y los sistemas alimentarios están sometidos a múltiples amenazas </w:t>
      </w:r>
      <w:r w:rsidR="00923D12">
        <w:t>ambientales, sociales, económicas. Por ejemplo, la inestabilidad de precios en los mercados</w:t>
      </w:r>
      <w:r w:rsidR="00EB643A">
        <w:t xml:space="preserve"> y </w:t>
      </w:r>
      <w:r w:rsidR="00923D12">
        <w:t xml:space="preserve">de los insumos, las </w:t>
      </w:r>
      <w:r w:rsidR="003E4B32">
        <w:t>plagas, la sequía, las heladas y</w:t>
      </w:r>
      <w:r w:rsidR="00923D12">
        <w:t xml:space="preserve"> </w:t>
      </w:r>
      <w:r w:rsidR="00AB2412">
        <w:t xml:space="preserve">las </w:t>
      </w:r>
      <w:r w:rsidR="00923D12">
        <w:t xml:space="preserve">inundaciones, entre otras. </w:t>
      </w:r>
    </w:p>
    <w:p w:rsidR="00910A53" w:rsidRDefault="00923D12" w:rsidP="00786D52">
      <w:pPr>
        <w:jc w:val="both"/>
      </w:pPr>
      <w:r>
        <w:t xml:space="preserve">La agricultura es extremadamente vulnerable al cambio </w:t>
      </w:r>
      <w:r w:rsidR="00910A53">
        <w:t xml:space="preserve">climático y al mismo tiempo es una de las principales fuentes de gases de efecto invernadero que contribuyen al </w:t>
      </w:r>
      <w:r w:rsidR="00C93B89">
        <w:t>mismo</w:t>
      </w:r>
      <w:r w:rsidR="00910A53">
        <w:t>.</w:t>
      </w:r>
      <w:r>
        <w:t xml:space="preserve"> El aumento de las temperaturas, las tormentas fuertes, la sequía y otros fenómenos relacionados con el cambio climático afectan a la producción y rendimientos de los cultivos y al mismo tiempo </w:t>
      </w:r>
      <w:r w:rsidR="00910A53">
        <w:t xml:space="preserve">contribuye al aumento de plagas, enfermedades y malezas. Aunque algunas regiones y algunos cultivos puedan ser beneficiados por los cambios en el clima local, a nivel global los impactos del cambio climático en la agricultura pueden ser catastróficos, amenazando a la seguridad alimentaria mundial. </w:t>
      </w:r>
    </w:p>
    <w:p w:rsidR="00E30020" w:rsidRDefault="00511C4C" w:rsidP="00786D52">
      <w:pPr>
        <w:jc w:val="both"/>
        <w:rPr>
          <w:rFonts w:ascii="TimesNewRomanPSMT" w:hAnsi="TimesNewRomanPSMT" w:cs="TimesNewRomanPSMT"/>
          <w:sz w:val="18"/>
          <w:szCs w:val="18"/>
        </w:rPr>
      </w:pPr>
      <w:r>
        <w:t xml:space="preserve">Muchos </w:t>
      </w:r>
      <w:r w:rsidR="00923D12">
        <w:t>productores de la Agricultura</w:t>
      </w:r>
      <w:r w:rsidR="0016730C">
        <w:t xml:space="preserve"> Familiar Campesina ya están realizando una serie de prácticas innovadoras para adaptarse a estos cambios y estar preparados para futuros eventos adversos relacionados con el clima. </w:t>
      </w:r>
      <w:r w:rsidR="00F50328">
        <w:t xml:space="preserve">Las prácticas de Manejo Sostenible de la Tierra (MST) </w:t>
      </w:r>
      <w:r w:rsidR="00B02211">
        <w:t>–que incluye los</w:t>
      </w:r>
      <w:r w:rsidR="00F50328">
        <w:t xml:space="preserve"> recursos naturales suelo, agua, animales, plantas- son aquellas que permiten satisfacer las necesidades humanas actuales, asegurando </w:t>
      </w:r>
      <w:r w:rsidR="000D5B24">
        <w:t>la regeneración de estos recursos a largo plazo y el mantenimien</w:t>
      </w:r>
      <w:r w:rsidR="00D70C85">
        <w:t>to de sus funciones ambientales.</w:t>
      </w:r>
    </w:p>
    <w:p w:rsidR="000A6308" w:rsidRDefault="00C5736B" w:rsidP="00786D52">
      <w:pPr>
        <w:jc w:val="both"/>
      </w:pPr>
      <w:r>
        <w:t>En este módulo</w:t>
      </w:r>
      <w:r w:rsidR="00E30020">
        <w:t xml:space="preserve"> </w:t>
      </w:r>
      <w:r>
        <w:t>se describen</w:t>
      </w:r>
      <w:r w:rsidR="008173CE">
        <w:t xml:space="preserve"> las princi</w:t>
      </w:r>
      <w:r>
        <w:t>pales amenazas que afectan a los</w:t>
      </w:r>
      <w:r w:rsidR="008173CE">
        <w:t xml:space="preserve"> cultivos, </w:t>
      </w:r>
      <w:r>
        <w:t>las percepciones</w:t>
      </w:r>
      <w:r w:rsidR="008173CE">
        <w:t xml:space="preserve"> sobre los</w:t>
      </w:r>
      <w:r>
        <w:t xml:space="preserve"> cambios en el clima local y las</w:t>
      </w:r>
      <w:r w:rsidR="008173CE">
        <w:t xml:space="preserve"> prácticas de manejo sosten</w:t>
      </w:r>
      <w:r w:rsidR="00162207">
        <w:t>ible de la</w:t>
      </w:r>
      <w:r w:rsidR="00AA1DB0">
        <w:t xml:space="preserve"> tierra realiz</w:t>
      </w:r>
      <w:r>
        <w:t>an los productores de la AFC.</w:t>
      </w:r>
    </w:p>
    <w:p w:rsidR="001A1C3F" w:rsidRPr="00786AF4" w:rsidRDefault="001A1C3F" w:rsidP="001A1C3F">
      <w:pPr>
        <w:pStyle w:val="Ttulo3"/>
      </w:pPr>
      <w:r>
        <w:t xml:space="preserve">Amenazas </w:t>
      </w:r>
    </w:p>
    <w:p w:rsidR="00C457FD" w:rsidRPr="00B35031" w:rsidRDefault="00E525FF" w:rsidP="00B35031">
      <w:pPr>
        <w:pStyle w:val="Prrafodelista"/>
        <w:numPr>
          <w:ilvl w:val="0"/>
          <w:numId w:val="30"/>
        </w:numPr>
        <w:jc w:val="both"/>
        <w:rPr>
          <w:b/>
        </w:rPr>
      </w:pPr>
      <w:r w:rsidRPr="00B35031">
        <w:rPr>
          <w:b/>
        </w:rPr>
        <w:t>Sequía</w:t>
      </w:r>
      <w:r w:rsidR="001A1C3F" w:rsidRPr="00B35031">
        <w:rPr>
          <w:b/>
        </w:rPr>
        <w:t xml:space="preserve">: </w:t>
      </w:r>
      <w:r w:rsidR="00C457FD">
        <w:t xml:space="preserve">La sequía es una anomalía climatológica transitoria en la que la disponibilidad de agua se sitúa por debajo de lo habitual de un área geográfica. El agua no es suficiente para abastecer las necesidades de las plantas, los animales y los humanos que viven en dicho lugar. La causa principal de toda sequía es la falta de lluvias, este fenómeno se denomina sequía meteorológica y si perdura, deriva en una sequía hidrológica caracterizada por la desigualdad entre la disponibilidad natural de agua y las demandas naturales de agua. En casos extremos y prolongados se puede llegar a la aridez y desertificación. </w:t>
      </w:r>
    </w:p>
    <w:p w:rsidR="00C457FD" w:rsidRPr="00B35031" w:rsidRDefault="009A2012" w:rsidP="00B35031">
      <w:pPr>
        <w:pStyle w:val="Prrafodelista"/>
        <w:numPr>
          <w:ilvl w:val="0"/>
          <w:numId w:val="30"/>
        </w:numPr>
        <w:jc w:val="both"/>
        <w:rPr>
          <w:b/>
        </w:rPr>
      </w:pPr>
      <w:r w:rsidRPr="00B35031">
        <w:rPr>
          <w:b/>
        </w:rPr>
        <w:t>Heladas</w:t>
      </w:r>
      <w:r w:rsidR="001A1C3F" w:rsidRPr="00B35031">
        <w:rPr>
          <w:b/>
        </w:rPr>
        <w:t>:</w:t>
      </w:r>
      <w:r w:rsidRPr="00B35031">
        <w:rPr>
          <w:b/>
        </w:rPr>
        <w:t xml:space="preserve"> </w:t>
      </w:r>
      <w:r w:rsidR="001A1C3F">
        <w:t>L</w:t>
      </w:r>
      <w:r w:rsidR="00C457FD" w:rsidRPr="00C457FD">
        <w:t>a helada es un fenómeno meteorológico que consiste en un descenso de la temperatura ambiente a niveles inferiores al punto de congelación del agua y hace que el agua o el vapor que está en el aire se congele depositándose en fo</w:t>
      </w:r>
      <w:r w:rsidR="00C457FD">
        <w:t>rma de hielo en las superficies (plantas, suelo, etc.)</w:t>
      </w:r>
    </w:p>
    <w:p w:rsidR="00AC02CD" w:rsidRPr="00B35031" w:rsidRDefault="009A2012" w:rsidP="00B35031">
      <w:pPr>
        <w:pStyle w:val="Prrafodelista"/>
        <w:numPr>
          <w:ilvl w:val="0"/>
          <w:numId w:val="30"/>
        </w:numPr>
        <w:jc w:val="both"/>
        <w:rPr>
          <w:b/>
        </w:rPr>
      </w:pPr>
      <w:r w:rsidRPr="00B35031">
        <w:rPr>
          <w:b/>
        </w:rPr>
        <w:t>Plagas y/o enfermedades</w:t>
      </w:r>
      <w:r w:rsidR="001A1C3F" w:rsidRPr="00B35031">
        <w:rPr>
          <w:b/>
        </w:rPr>
        <w:t xml:space="preserve">: </w:t>
      </w:r>
      <w:r w:rsidR="004C2847" w:rsidRPr="004C2847">
        <w:t>Situación en la que un animal produce daños económicos, normalmente físicos, a intereses de las personas (salud, plantas cultivadas, animales domésticos, materiales o medios naturales); de la misma forma que la enfermedad no es el virus, bacteria, etc., sino la situación en la que un organismo vivo (patógeno) ocasiona alteraciones fisiológicas en otro, normalmente con síntomas visibles o daños económicos.</w:t>
      </w:r>
    </w:p>
    <w:p w:rsidR="00C06192" w:rsidRPr="00B35031" w:rsidRDefault="009A2012" w:rsidP="00B35031">
      <w:pPr>
        <w:pStyle w:val="Prrafodelista"/>
        <w:numPr>
          <w:ilvl w:val="0"/>
          <w:numId w:val="30"/>
        </w:numPr>
        <w:jc w:val="both"/>
        <w:rPr>
          <w:b/>
        </w:rPr>
      </w:pPr>
      <w:r w:rsidRPr="00B35031">
        <w:rPr>
          <w:b/>
        </w:rPr>
        <w:lastRenderedPageBreak/>
        <w:t>Inundaciones</w:t>
      </w:r>
      <w:r w:rsidR="00AC02CD" w:rsidRPr="00B35031">
        <w:rPr>
          <w:b/>
        </w:rPr>
        <w:t xml:space="preserve">: </w:t>
      </w:r>
      <w:r w:rsidR="00067628">
        <w:t>Subida del nivel del agua en</w:t>
      </w:r>
      <w:r w:rsidR="00067628" w:rsidRPr="00067628">
        <w:t xml:space="preserve"> zonas que habit</w:t>
      </w:r>
      <w:r w:rsidR="00067628">
        <w:t>ualmente están libres de esta,</w:t>
      </w:r>
      <w:r w:rsidR="00067628" w:rsidRPr="00067628">
        <w:t xml:space="preserve"> por desbordamiento de ríos, torrentes o ramblas, por lluvias torrenciales, deshielo, por subida de las mareas por encima del nivel habitual, por maremotos, huracanes, entre otros.</w:t>
      </w:r>
    </w:p>
    <w:p w:rsidR="002E6BCF" w:rsidRPr="00B35031" w:rsidRDefault="009A2012" w:rsidP="00B35031">
      <w:pPr>
        <w:pStyle w:val="Prrafodelista"/>
        <w:numPr>
          <w:ilvl w:val="0"/>
          <w:numId w:val="30"/>
        </w:numPr>
        <w:jc w:val="both"/>
        <w:rPr>
          <w:b/>
        </w:rPr>
      </w:pPr>
      <w:r w:rsidRPr="00B35031">
        <w:rPr>
          <w:b/>
        </w:rPr>
        <w:t>Lluvias</w:t>
      </w:r>
      <w:r w:rsidR="00067628" w:rsidRPr="00B35031">
        <w:rPr>
          <w:b/>
        </w:rPr>
        <w:t xml:space="preserve"> o tormentas</w:t>
      </w:r>
      <w:r w:rsidRPr="00B35031">
        <w:rPr>
          <w:b/>
        </w:rPr>
        <w:t xml:space="preserve"> fuertes, granizada</w:t>
      </w:r>
      <w:r w:rsidR="00845ACF" w:rsidRPr="00B35031">
        <w:rPr>
          <w:b/>
        </w:rPr>
        <w:t>s</w:t>
      </w:r>
      <w:r w:rsidR="00AC02CD" w:rsidRPr="00B35031">
        <w:rPr>
          <w:b/>
        </w:rPr>
        <w:t xml:space="preserve">: </w:t>
      </w:r>
      <w:r w:rsidR="00845ACF">
        <w:t>F</w:t>
      </w:r>
      <w:r w:rsidR="00845ACF" w:rsidRPr="00845ACF">
        <w:t xml:space="preserve">enómeno </w:t>
      </w:r>
      <w:r w:rsidR="00845ACF">
        <w:t xml:space="preserve">climático </w:t>
      </w:r>
      <w:r w:rsidR="00845ACF" w:rsidRPr="00845ACF">
        <w:t xml:space="preserve">caracterizado por la coexistencia próxima de dos o más masas de </w:t>
      </w:r>
      <w:r w:rsidR="00845ACF">
        <w:t>aire de diferentes temperaturas</w:t>
      </w:r>
      <w:r w:rsidR="00845ACF" w:rsidRPr="00845ACF">
        <w:t xml:space="preserve"> </w:t>
      </w:r>
      <w:r w:rsidR="00845ACF">
        <w:t>provocando</w:t>
      </w:r>
      <w:r w:rsidR="00845ACF" w:rsidRPr="00845ACF">
        <w:t xml:space="preserve"> una inestabilidad caracterizada por lluvias, vientos, relámpagos, truenos, rayos y ocasionalmente granizos entre otros fenómenos meteorológicos</w:t>
      </w:r>
      <w:r w:rsidR="00845ACF">
        <w:t>.</w:t>
      </w:r>
    </w:p>
    <w:p w:rsidR="00FA175D" w:rsidRDefault="00AC02CD" w:rsidP="00AC02CD">
      <w:pPr>
        <w:pStyle w:val="Ttulo3"/>
      </w:pPr>
      <w:r>
        <w:t>P</w:t>
      </w:r>
      <w:r w:rsidR="00662B61" w:rsidRPr="008F1F32">
        <w:t xml:space="preserve">rácticas de manejo de agua </w:t>
      </w:r>
    </w:p>
    <w:p w:rsidR="007A78C9" w:rsidRPr="000735DA" w:rsidRDefault="00662B61" w:rsidP="000735DA">
      <w:pPr>
        <w:pStyle w:val="Prrafodelista"/>
        <w:numPr>
          <w:ilvl w:val="0"/>
          <w:numId w:val="31"/>
        </w:numPr>
        <w:jc w:val="both"/>
        <w:rPr>
          <w:b/>
        </w:rPr>
      </w:pPr>
      <w:r w:rsidRPr="000735DA">
        <w:rPr>
          <w:b/>
        </w:rPr>
        <w:t>Captación y almacenamiento de agua de lluvia (reservorios, diques,</w:t>
      </w:r>
      <w:r w:rsidR="00AC02CD" w:rsidRPr="000735DA">
        <w:rPr>
          <w:b/>
        </w:rPr>
        <w:t xml:space="preserve"> micro represas, tanques, etc.): </w:t>
      </w:r>
      <w:r w:rsidRPr="00FA175D">
        <w:t>Prácticas de recarga hídrica del suelo, subsuelo y acuíferos así como de cosecha del agua a través de medidas de captación y almacenamiento de agua de lluvia. Desde hace miles de años, se han desarrollado en la región and</w:t>
      </w:r>
      <w:r w:rsidR="00680F85">
        <w:t>ina y en otras partes del mundo</w:t>
      </w:r>
      <w:r w:rsidRPr="00FA175D">
        <w:t xml:space="preserve"> estas prácticas de aprovechamiento del agua de la lluvia; algunos ejemplos son la</w:t>
      </w:r>
      <w:r w:rsidR="008A68DA" w:rsidRPr="00FA175D">
        <w:t>s albarradas, humedales artificiales</w:t>
      </w:r>
      <w:r w:rsidRPr="00FA175D">
        <w:t>, las amun</w:t>
      </w:r>
      <w:r w:rsidR="0003658B">
        <w:t>as, las cochas, los reservorios o</w:t>
      </w:r>
      <w:r w:rsidRPr="00FA175D">
        <w:t xml:space="preserve"> las pequeñas represas para retener aguas de escorrentía en las vertientes, entre otras.</w:t>
      </w:r>
    </w:p>
    <w:p w:rsidR="007A78C9" w:rsidRDefault="007A78C9" w:rsidP="00786D52">
      <w:pPr>
        <w:pStyle w:val="Prrafodelista"/>
        <w:ind w:left="1440"/>
        <w:jc w:val="both"/>
        <w:rPr>
          <w:sz w:val="20"/>
        </w:rPr>
      </w:pPr>
    </w:p>
    <w:p w:rsidR="007A78C9" w:rsidRDefault="007A78C9" w:rsidP="00786D52">
      <w:pPr>
        <w:pStyle w:val="Prrafodelista"/>
        <w:ind w:left="0"/>
        <w:jc w:val="both"/>
        <w:rPr>
          <w:sz w:val="20"/>
        </w:rPr>
      </w:pPr>
      <w:r>
        <w:rPr>
          <w:noProof/>
          <w:sz w:val="20"/>
          <w:lang w:eastAsia="es-EC"/>
        </w:rPr>
        <w:drawing>
          <wp:inline distT="0" distB="0" distL="0" distR="0" wp14:anchorId="553FAAE7" wp14:editId="068C4DD7">
            <wp:extent cx="5569527" cy="3612259"/>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5586761" cy="3623436"/>
                    </a:xfrm>
                    <a:prstGeom prst="rect">
                      <a:avLst/>
                    </a:prstGeom>
                    <a:noFill/>
                  </pic:spPr>
                </pic:pic>
              </a:graphicData>
            </a:graphic>
          </wp:inline>
        </w:drawing>
      </w:r>
    </w:p>
    <w:p w:rsidR="007A78C9" w:rsidRDefault="00935EA1" w:rsidP="00786D52">
      <w:pPr>
        <w:pStyle w:val="Prrafodelista"/>
        <w:ind w:left="0"/>
        <w:jc w:val="both"/>
        <w:rPr>
          <w:b/>
          <w:sz w:val="20"/>
        </w:rPr>
      </w:pPr>
      <w:r w:rsidRPr="00CF1F2B">
        <w:rPr>
          <w:b/>
          <w:sz w:val="20"/>
        </w:rPr>
        <w:t>Nota: Las albarradas –o jagüeyes- son humedales lénticos artificiales construidos con tierra en las planicies y en zonas altas de Guayas, Santa Elena y Manabí que se llenan con la escorrentía del agua de lluvia</w:t>
      </w:r>
      <w:r w:rsidR="00CF1F2B" w:rsidRPr="00CF1F2B">
        <w:rPr>
          <w:b/>
          <w:sz w:val="20"/>
        </w:rPr>
        <w:t>;</w:t>
      </w:r>
      <w:r w:rsidR="00B30EBB">
        <w:rPr>
          <w:b/>
          <w:sz w:val="20"/>
        </w:rPr>
        <w:t xml:space="preserve"> </w:t>
      </w:r>
      <w:r w:rsidRPr="00CF1F2B">
        <w:rPr>
          <w:b/>
          <w:sz w:val="20"/>
        </w:rPr>
        <w:t>constituyen una tecnología prehispánica con una tradición de más de 2000 años en la Costa del Ecuador.</w:t>
      </w:r>
    </w:p>
    <w:p w:rsidR="000735DA" w:rsidRDefault="000735DA" w:rsidP="00786D52">
      <w:pPr>
        <w:pStyle w:val="Prrafodelista"/>
        <w:ind w:left="0"/>
        <w:jc w:val="both"/>
        <w:rPr>
          <w:b/>
          <w:sz w:val="20"/>
        </w:rPr>
      </w:pPr>
    </w:p>
    <w:p w:rsidR="000735DA" w:rsidRPr="00CF1F2B" w:rsidRDefault="000735DA" w:rsidP="00786D52">
      <w:pPr>
        <w:pStyle w:val="Prrafodelista"/>
        <w:ind w:left="0"/>
        <w:jc w:val="both"/>
        <w:rPr>
          <w:b/>
          <w:sz w:val="20"/>
        </w:rPr>
      </w:pPr>
    </w:p>
    <w:p w:rsidR="007A78C9" w:rsidRDefault="00CF1F2B" w:rsidP="00786D52">
      <w:pPr>
        <w:pStyle w:val="Prrafodelista"/>
        <w:ind w:left="1440"/>
        <w:jc w:val="both"/>
        <w:rPr>
          <w:sz w:val="20"/>
        </w:rPr>
      </w:pPr>
      <w:r>
        <w:rPr>
          <w:noProof/>
          <w:sz w:val="20"/>
          <w:lang w:eastAsia="es-EC"/>
        </w:rPr>
        <w:lastRenderedPageBreak/>
        <mc:AlternateContent>
          <mc:Choice Requires="wpg">
            <w:drawing>
              <wp:anchor distT="0" distB="0" distL="114300" distR="114300" simplePos="0" relativeHeight="251660288" behindDoc="0" locked="0" layoutInCell="1" allowOverlap="1" wp14:anchorId="4F92F67D" wp14:editId="5406FAE4">
                <wp:simplePos x="0" y="0"/>
                <wp:positionH relativeFrom="column">
                  <wp:posOffset>1905</wp:posOffset>
                </wp:positionH>
                <wp:positionV relativeFrom="paragraph">
                  <wp:posOffset>16510</wp:posOffset>
                </wp:positionV>
                <wp:extent cx="5568950" cy="3514725"/>
                <wp:effectExtent l="0" t="0" r="0" b="9525"/>
                <wp:wrapNone/>
                <wp:docPr id="6" name="6 Grupo"/>
                <wp:cNvGraphicFramePr/>
                <a:graphic xmlns:a="http://schemas.openxmlformats.org/drawingml/2006/main">
                  <a:graphicData uri="http://schemas.microsoft.com/office/word/2010/wordprocessingGroup">
                    <wpg:wgp>
                      <wpg:cNvGrpSpPr/>
                      <wpg:grpSpPr>
                        <a:xfrm>
                          <a:off x="0" y="0"/>
                          <a:ext cx="5568950" cy="3514725"/>
                          <a:chOff x="0" y="0"/>
                          <a:chExt cx="4476998" cy="2980707"/>
                        </a:xfrm>
                      </wpg:grpSpPr>
                      <pic:pic xmlns:pic="http://schemas.openxmlformats.org/drawingml/2006/picture">
                        <pic:nvPicPr>
                          <pic:cNvPr id="2" name="19 Imagen"/>
                          <pic:cNvPicPr>
                            <a:picLocks noChangeAspect="1"/>
                          </pic:cNvPicPr>
                        </pic:nvPicPr>
                        <pic:blipFill>
                          <a:blip r:embed="rId37" cstate="email">
                            <a:extLst>
                              <a:ext uri="{28A0092B-C50C-407E-A947-70E740481C1C}">
                                <a14:useLocalDpi xmlns:a14="http://schemas.microsoft.com/office/drawing/2010/main"/>
                              </a:ext>
                            </a:extLst>
                          </a:blip>
                          <a:stretch>
                            <a:fillRect/>
                          </a:stretch>
                        </pic:blipFill>
                        <pic:spPr>
                          <a:xfrm>
                            <a:off x="0" y="0"/>
                            <a:ext cx="4476998" cy="2980707"/>
                          </a:xfrm>
                          <a:prstGeom prst="rect">
                            <a:avLst/>
                          </a:prstGeom>
                        </pic:spPr>
                      </pic:pic>
                      <wps:wsp>
                        <wps:cNvPr id="5" name="5 Cuadro de texto"/>
                        <wps:cNvSpPr txBox="1"/>
                        <wps:spPr>
                          <a:xfrm>
                            <a:off x="142504" y="142504"/>
                            <a:ext cx="878774" cy="26125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3774" w:rsidRPr="008A68DA" w:rsidRDefault="00823774">
                              <w:pPr>
                                <w:rPr>
                                  <w:b/>
                                </w:rPr>
                              </w:pPr>
                              <w:r w:rsidRPr="008A68DA">
                                <w:rPr>
                                  <w:b/>
                                </w:rPr>
                                <w:t>Reservorio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6 Grupo" o:spid="_x0000_s1026" style="position:absolute;left:0;text-align:left;margin-left:.15pt;margin-top:1.3pt;width:438.5pt;height:276.75pt;z-index:251660288;mso-width-relative:margin;mso-height-relative:margin" coordsize="44769,29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9 Imagen" o:spid="_x0000_s1027" type="#_x0000_t75" style="position:absolute;width:44769;height:29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ybojDAAAA2gAAAA8AAABkcnMvZG93bnJldi54bWxEj0FrwkAUhO8F/8PyBG91owcpMauIKAjF&#10;Qm0gHh/ZZxLMvo3ZbRLz67uFQo/DzHzDJNvB1KKj1lWWFSzmEQji3OqKCwXp1/H1DYTzyBpry6Tg&#10;SQ62m8lLgrG2PX9Sd/GFCBB2MSoovW9iKV1ekkE3tw1x8G62NeiDbAupW+wD3NRyGUUrabDisFBi&#10;Q/uS8vvl2yh4r/rsfLUfUXrM/GPMskOdjwelZtNhtwbhafD/4b/2SStYwu+VcAP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JuiMMAAADaAAAADwAAAAAAAAAAAAAAAACf&#10;AgAAZHJzL2Rvd25yZXYueG1sUEsFBgAAAAAEAAQA9wAAAI8DAAAAAA==&#10;">
                  <v:imagedata r:id="rId38" o:title=""/>
                  <v:path arrowok="t"/>
                </v:shape>
                <v:shapetype id="_x0000_t202" coordsize="21600,21600" o:spt="202" path="m,l,21600r21600,l21600,xe">
                  <v:stroke joinstyle="miter"/>
                  <v:path gradientshapeok="t" o:connecttype="rect"/>
                </v:shapetype>
                <v:shape id="5 Cuadro de texto" o:spid="_x0000_s1028" type="#_x0000_t202" style="position:absolute;left:1425;top:1425;width:8787;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LjT8QA&#10;AADaAAAADwAAAGRycy9kb3ducmV2LnhtbESPT4vCMBTE7wt+h/AEb2u6giJd0yIFUcQ9+Ofi7W3z&#10;bMs2L7WJWvfTG0HwOMzMb5hZ2plaXKl1lWUFX8MIBHFudcWFgsN+8TkF4TyyxtoyKbiTgzTpfcww&#10;1vbGW7rufCEChF2MCkrvm1hKl5dk0A1tQxy8k20N+iDbQuoWbwFuajmKook0WHFYKLGhrKT8b3cx&#10;CtbZ4ge3vyMz/a+z5eY0b86H41ipQb+bf4Pw1Pl3+NVeaQVjeF4JN0A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0/EAAAA2gAAAA8AAAAAAAAAAAAAAAAAmAIAAGRycy9k&#10;b3ducmV2LnhtbFBLBQYAAAAABAAEAPUAAACJAwAAAAA=&#10;" filled="f" stroked="f" strokeweight=".5pt">
                  <v:textbox>
                    <w:txbxContent>
                      <w:p w:rsidR="00823774" w:rsidRPr="008A68DA" w:rsidRDefault="00823774">
                        <w:pPr>
                          <w:rPr>
                            <w:b/>
                          </w:rPr>
                        </w:pPr>
                        <w:r w:rsidRPr="008A68DA">
                          <w:rPr>
                            <w:b/>
                          </w:rPr>
                          <w:t>Reservorio</w:t>
                        </w:r>
                      </w:p>
                    </w:txbxContent>
                  </v:textbox>
                </v:shape>
              </v:group>
            </w:pict>
          </mc:Fallback>
        </mc:AlternateContent>
      </w:r>
    </w:p>
    <w:p w:rsidR="007A78C9" w:rsidRDefault="007A78C9" w:rsidP="00786D52">
      <w:pPr>
        <w:pStyle w:val="Prrafodelista"/>
        <w:ind w:left="1440"/>
        <w:jc w:val="both"/>
        <w:rPr>
          <w:sz w:val="20"/>
        </w:rPr>
      </w:pPr>
    </w:p>
    <w:p w:rsidR="007A78C9" w:rsidRDefault="007A78C9"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8A68DA" w:rsidRDefault="008A68DA" w:rsidP="00786D52">
      <w:pPr>
        <w:pStyle w:val="Prrafodelista"/>
        <w:ind w:left="1440"/>
        <w:jc w:val="both"/>
        <w:rPr>
          <w:sz w:val="20"/>
        </w:rPr>
      </w:pPr>
    </w:p>
    <w:p w:rsidR="00662B61" w:rsidRDefault="002D4B73" w:rsidP="00B4221E">
      <w:pPr>
        <w:pStyle w:val="Prrafodelista"/>
        <w:ind w:left="0"/>
        <w:jc w:val="both"/>
        <w:rPr>
          <w:b/>
          <w:sz w:val="20"/>
        </w:rPr>
      </w:pPr>
      <w:r w:rsidRPr="002D4B73">
        <w:rPr>
          <w:b/>
          <w:sz w:val="20"/>
        </w:rPr>
        <w:t xml:space="preserve">Nota: Un reservorio es un embalse o represa artificial </w:t>
      </w:r>
      <w:r>
        <w:rPr>
          <w:b/>
          <w:sz w:val="20"/>
        </w:rPr>
        <w:t>cuya finalidad es</w:t>
      </w:r>
      <w:r w:rsidRPr="002D4B73">
        <w:rPr>
          <w:b/>
          <w:sz w:val="20"/>
        </w:rPr>
        <w:t xml:space="preserve"> lograr la captación, retención y almacenamiento del agua principalmente, aunque se pueden utilizar para almacenar otros líquidos</w:t>
      </w:r>
      <w:r>
        <w:rPr>
          <w:b/>
          <w:sz w:val="20"/>
        </w:rPr>
        <w:t>.</w:t>
      </w:r>
    </w:p>
    <w:p w:rsidR="0011542F" w:rsidRDefault="0011542F" w:rsidP="00B4221E">
      <w:pPr>
        <w:pStyle w:val="Prrafodelista"/>
        <w:ind w:left="0"/>
        <w:jc w:val="both"/>
        <w:rPr>
          <w:b/>
          <w:sz w:val="20"/>
        </w:rPr>
      </w:pPr>
    </w:p>
    <w:p w:rsidR="008F1F32" w:rsidRPr="0011542F" w:rsidRDefault="0011542F" w:rsidP="0011542F">
      <w:pPr>
        <w:pStyle w:val="Prrafodelista"/>
        <w:numPr>
          <w:ilvl w:val="0"/>
          <w:numId w:val="31"/>
        </w:numPr>
        <w:jc w:val="both"/>
        <w:rPr>
          <w:b/>
        </w:rPr>
      </w:pPr>
      <w:r w:rsidRPr="00FB5858">
        <w:rPr>
          <w:noProof/>
          <w:lang w:eastAsia="es-EC"/>
        </w:rPr>
        <w:drawing>
          <wp:anchor distT="0" distB="0" distL="114300" distR="114300" simplePos="0" relativeHeight="251663360" behindDoc="0" locked="0" layoutInCell="1" allowOverlap="1" wp14:anchorId="2E95CFBF" wp14:editId="444FB0F2">
            <wp:simplePos x="0" y="0"/>
            <wp:positionH relativeFrom="column">
              <wp:posOffset>582295</wp:posOffset>
            </wp:positionH>
            <wp:positionV relativeFrom="paragraph">
              <wp:posOffset>843280</wp:posOffset>
            </wp:positionV>
            <wp:extent cx="2992120" cy="3411220"/>
            <wp:effectExtent l="0" t="0" r="0" b="0"/>
            <wp:wrapNone/>
            <wp:docPr id="13"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 Imagen"/>
                    <pic:cNvPicPr>
                      <a:picLocks noChangeAspect="1"/>
                    </pic:cNvPicPr>
                  </pic:nvPicPr>
                  <pic:blipFill rotWithShape="1">
                    <a:blip r:embed="rId39" cstate="print">
                      <a:extLst>
                        <a:ext uri="{28A0092B-C50C-407E-A947-70E740481C1C}">
                          <a14:useLocalDpi xmlns:a14="http://schemas.microsoft.com/office/drawing/2010/main"/>
                        </a:ext>
                      </a:extLst>
                    </a:blip>
                    <a:srcRect/>
                    <a:stretch/>
                  </pic:blipFill>
                  <pic:spPr>
                    <a:xfrm>
                      <a:off x="0" y="0"/>
                      <a:ext cx="2992120" cy="3411220"/>
                    </a:xfrm>
                    <a:prstGeom prst="rect">
                      <a:avLst/>
                    </a:prstGeom>
                  </pic:spPr>
                </pic:pic>
              </a:graphicData>
            </a:graphic>
          </wp:anchor>
        </w:drawing>
      </w:r>
      <w:r w:rsidR="00662B61" w:rsidRPr="0011542F">
        <w:rPr>
          <w:b/>
        </w:rPr>
        <w:t>Zanjas, canales o albarradas para infiltración del aguas de lluvia</w:t>
      </w:r>
      <w:r>
        <w:rPr>
          <w:b/>
        </w:rPr>
        <w:t xml:space="preserve">: </w:t>
      </w:r>
      <w:r w:rsidR="008F1F32" w:rsidRPr="00FB5858">
        <w:t xml:space="preserve">Son acequias excavadas </w:t>
      </w:r>
      <w:r w:rsidR="0055753A">
        <w:t>siguiendo el contorno natural o curva a nivel,</w:t>
      </w:r>
      <w:r w:rsidR="008F1F32" w:rsidRPr="00FB5858">
        <w:t xml:space="preserve"> con longitudes variables. Su función es contener el escurrimiento del agua y favore</w:t>
      </w:r>
      <w:r w:rsidR="009126B1">
        <w:t xml:space="preserve">cer su infiltración en el suelo para la recarga de los acuíferos y la rehidratación del paisaje. </w:t>
      </w:r>
    </w:p>
    <w:p w:rsidR="009126B1" w:rsidRPr="00FB5858" w:rsidRDefault="009126B1" w:rsidP="009126B1">
      <w:pPr>
        <w:jc w:val="both"/>
      </w:pPr>
    </w:p>
    <w:p w:rsidR="00A26D11" w:rsidRDefault="00A26D11" w:rsidP="00786D52">
      <w:pPr>
        <w:jc w:val="both"/>
      </w:pPr>
    </w:p>
    <w:p w:rsidR="00A26D11" w:rsidRDefault="00A26D11" w:rsidP="00786D52">
      <w:pPr>
        <w:jc w:val="both"/>
      </w:pPr>
    </w:p>
    <w:p w:rsidR="00A26D11" w:rsidRDefault="00A26D11" w:rsidP="00786D52">
      <w:pPr>
        <w:jc w:val="both"/>
      </w:pPr>
    </w:p>
    <w:p w:rsidR="00A26D11" w:rsidRDefault="00A26D11" w:rsidP="00786D52">
      <w:pPr>
        <w:jc w:val="both"/>
      </w:pPr>
    </w:p>
    <w:p w:rsidR="00A26D11" w:rsidRDefault="00A26D11" w:rsidP="00786D52">
      <w:pPr>
        <w:jc w:val="both"/>
      </w:pPr>
    </w:p>
    <w:p w:rsidR="00A26D11" w:rsidRDefault="00A26D11" w:rsidP="00786D52">
      <w:pPr>
        <w:jc w:val="both"/>
      </w:pPr>
    </w:p>
    <w:p w:rsidR="002B146A" w:rsidRDefault="002B146A" w:rsidP="00786D52">
      <w:pPr>
        <w:jc w:val="both"/>
      </w:pPr>
    </w:p>
    <w:p w:rsidR="00A26D11" w:rsidRDefault="00A26D11" w:rsidP="00786D52">
      <w:pPr>
        <w:jc w:val="both"/>
      </w:pPr>
    </w:p>
    <w:p w:rsidR="0011542F" w:rsidRDefault="0011542F" w:rsidP="00786D52">
      <w:pPr>
        <w:jc w:val="both"/>
      </w:pPr>
    </w:p>
    <w:p w:rsidR="00133691" w:rsidRPr="0011542F" w:rsidRDefault="002033B9" w:rsidP="00786D52">
      <w:pPr>
        <w:jc w:val="both"/>
      </w:pPr>
      <w:r w:rsidRPr="00E32F47">
        <w:rPr>
          <w:b/>
        </w:rPr>
        <w:lastRenderedPageBreak/>
        <w:t xml:space="preserve">Nota: </w:t>
      </w:r>
      <w:r w:rsidR="0025493A" w:rsidRPr="00E32F47">
        <w:rPr>
          <w:b/>
        </w:rPr>
        <w:t xml:space="preserve">zanjas de infiltración en partes altas de los Andes, para la recarga de acuíferos. </w:t>
      </w:r>
    </w:p>
    <w:p w:rsidR="00133691" w:rsidRDefault="00133691" w:rsidP="00786D52">
      <w:pPr>
        <w:jc w:val="both"/>
        <w:rPr>
          <w:b/>
        </w:rPr>
      </w:pPr>
      <w:r>
        <w:rPr>
          <w:b/>
          <w:noProof/>
          <w:lang w:eastAsia="es-EC"/>
        </w:rPr>
        <w:drawing>
          <wp:inline distT="0" distB="0" distL="0" distR="0" wp14:anchorId="3681F089" wp14:editId="31F57596">
            <wp:extent cx="4723362" cy="3548418"/>
            <wp:effectExtent l="0" t="0" r="1270" b="0"/>
            <wp:docPr id="28" name="Imagen 28" descr="C:\Users\Julio Cabezas\Desktop\Modulo 12\Fotos módulo 12\middle-swale-3-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lio Cabezas\Desktop\Modulo 12\Fotos módulo 12\middle-swale-3-ed-2.jp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4723574" cy="3548578"/>
                    </a:xfrm>
                    <a:prstGeom prst="rect">
                      <a:avLst/>
                    </a:prstGeom>
                    <a:noFill/>
                    <a:ln>
                      <a:noFill/>
                    </a:ln>
                  </pic:spPr>
                </pic:pic>
              </a:graphicData>
            </a:graphic>
          </wp:inline>
        </w:drawing>
      </w:r>
    </w:p>
    <w:p w:rsidR="0011542F" w:rsidRPr="00E32F47" w:rsidRDefault="0011542F" w:rsidP="00786D52">
      <w:pPr>
        <w:jc w:val="both"/>
        <w:rPr>
          <w:b/>
        </w:rPr>
      </w:pPr>
      <w:r>
        <w:rPr>
          <w:b/>
        </w:rPr>
        <w:t xml:space="preserve">Nota: zanja de infiltración de agua de escorrentía </w:t>
      </w:r>
    </w:p>
    <w:p w:rsidR="002B146A" w:rsidRPr="0011542F" w:rsidRDefault="0011542F" w:rsidP="0011542F">
      <w:pPr>
        <w:pStyle w:val="Prrafodelista"/>
        <w:numPr>
          <w:ilvl w:val="0"/>
          <w:numId w:val="31"/>
        </w:numPr>
        <w:jc w:val="both"/>
        <w:rPr>
          <w:b/>
        </w:rPr>
      </w:pPr>
      <w:r w:rsidRPr="0011542F">
        <w:rPr>
          <w:b/>
        </w:rPr>
        <w:t xml:space="preserve">Sistemas de drenaje: </w:t>
      </w:r>
      <w:r w:rsidR="002B146A" w:rsidRPr="00EE6466">
        <w:t>La función principal de un sistema de drenaje es evacuar las aguas  que se acumulan en depresiones topográficas del terreno, causando inconvenientes en los cultivos, sistemas agrícolas o infraestructuras.</w:t>
      </w:r>
    </w:p>
    <w:p w:rsidR="0072180F" w:rsidRDefault="002B146A" w:rsidP="00786D52">
      <w:pPr>
        <w:jc w:val="both"/>
      </w:pPr>
      <w:r>
        <w:rPr>
          <w:noProof/>
          <w:lang w:eastAsia="es-EC"/>
        </w:rPr>
        <mc:AlternateContent>
          <mc:Choice Requires="wpg">
            <w:drawing>
              <wp:anchor distT="0" distB="0" distL="114300" distR="114300" simplePos="0" relativeHeight="251665408" behindDoc="0" locked="0" layoutInCell="1" allowOverlap="1" wp14:anchorId="30ACCFB6" wp14:editId="70A9593F">
                <wp:simplePos x="0" y="0"/>
                <wp:positionH relativeFrom="column">
                  <wp:posOffset>419056</wp:posOffset>
                </wp:positionH>
                <wp:positionV relativeFrom="paragraph">
                  <wp:posOffset>66705</wp:posOffset>
                </wp:positionV>
                <wp:extent cx="2898924" cy="3232297"/>
                <wp:effectExtent l="0" t="0" r="0" b="6350"/>
                <wp:wrapNone/>
                <wp:docPr id="15" name="9 Grupo"/>
                <wp:cNvGraphicFramePr/>
                <a:graphic xmlns:a="http://schemas.openxmlformats.org/drawingml/2006/main">
                  <a:graphicData uri="http://schemas.microsoft.com/office/word/2010/wordprocessingGroup">
                    <wpg:wgp>
                      <wpg:cNvGrpSpPr/>
                      <wpg:grpSpPr>
                        <a:xfrm>
                          <a:off x="0" y="0"/>
                          <a:ext cx="2898924" cy="3232297"/>
                          <a:chOff x="0" y="0"/>
                          <a:chExt cx="3181350" cy="2089694"/>
                        </a:xfrm>
                      </wpg:grpSpPr>
                      <pic:pic xmlns:pic="http://schemas.openxmlformats.org/drawingml/2006/picture">
                        <pic:nvPicPr>
                          <pic:cNvPr id="16" name="7 Imagen"/>
                          <pic:cNvPicPr>
                            <a:picLocks noChangeAspect="1"/>
                          </pic:cNvPicPr>
                        </pic:nvPicPr>
                        <pic:blipFill>
                          <a:blip r:embed="rId41">
                            <a:extLst>
                              <a:ext uri="{28A0092B-C50C-407E-A947-70E740481C1C}">
                                <a14:useLocalDpi xmlns:a14="http://schemas.microsoft.com/office/drawing/2010/main"/>
                              </a:ext>
                            </a:extLst>
                          </a:blip>
                          <a:stretch>
                            <a:fillRect/>
                          </a:stretch>
                        </pic:blipFill>
                        <pic:spPr>
                          <a:xfrm>
                            <a:off x="0" y="0"/>
                            <a:ext cx="3181350" cy="2089694"/>
                          </a:xfrm>
                          <a:prstGeom prst="rect">
                            <a:avLst/>
                          </a:prstGeom>
                        </pic:spPr>
                      </pic:pic>
                      <wps:wsp>
                        <wps:cNvPr id="17" name="8 CuadroTexto"/>
                        <wps:cNvSpPr txBox="1"/>
                        <wps:spPr>
                          <a:xfrm>
                            <a:off x="28525" y="1835225"/>
                            <a:ext cx="2111386" cy="180092"/>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823774" w:rsidRPr="0072180F" w:rsidRDefault="00823774" w:rsidP="0072180F">
                              <w:pPr>
                                <w:pStyle w:val="NormalWeb"/>
                                <w:spacing w:before="0" w:beforeAutospacing="0" w:after="0" w:afterAutospacing="0"/>
                                <w:rPr>
                                  <w:sz w:val="22"/>
                                </w:rPr>
                              </w:pPr>
                              <w:r w:rsidRPr="0072180F">
                                <w:rPr>
                                  <w:rFonts w:asciiTheme="minorHAnsi" w:hAnsi="Calibri" w:cstheme="minorBidi"/>
                                  <w:b/>
                                  <w:bCs/>
                                  <w:color w:val="000000" w:themeColor="text1"/>
                                  <w:sz w:val="20"/>
                                  <w:szCs w:val="22"/>
                                </w:rPr>
                                <w:t>Sistemas de drenaje</w:t>
                              </w:r>
                            </w:p>
                          </w:txbxContent>
                        </wps:txbx>
                        <wps:bodyPr wrap="square" rtlCol="0" anchor="t">
                          <a:noAutofit/>
                        </wps:bodyPr>
                      </wps:wsp>
                    </wpg:wgp>
                  </a:graphicData>
                </a:graphic>
                <wp14:sizeRelH relativeFrom="margin">
                  <wp14:pctWidth>0</wp14:pctWidth>
                </wp14:sizeRelH>
                <wp14:sizeRelV relativeFrom="margin">
                  <wp14:pctHeight>0</wp14:pctHeight>
                </wp14:sizeRelV>
              </wp:anchor>
            </w:drawing>
          </mc:Choice>
          <mc:Fallback>
            <w:pict>
              <v:group id="9 Grupo" o:spid="_x0000_s1029" style="position:absolute;left:0;text-align:left;margin-left:33pt;margin-top:5.25pt;width:228.25pt;height:254.5pt;z-index:251665408;mso-width-relative:margin;mso-height-relative:margin" coordsize="31813,2089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">
                <v:shape id="7 Imagen" o:spid="_x0000_s1030" type="#_x0000_t75" style="position:absolute;width:31813;height:20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7k6C+AAAA2wAAAA8AAABkcnMvZG93bnJldi54bWxET8uqwjAQ3Qv+QxjBjWh6XRSpRlHBi1sf&#10;iMuhGZtiMilN1Pr35sIFd3M4z1msOmfFk9pQe1bwM8lAEJde11wpOJ924xmIEJE1Ws+k4E0BVst+&#10;b4GF9i8+0PMYK5FCOBSowMTYFFKG0pDDMPENceJuvnUYE2wrqVt8pXBn5TTLcumw5tRgsKGtofJ+&#10;fDgFa3NprjZs8t942l78Nbfn0W2n1HDQrecgInXxK/5373Wan8PfL+kAufw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Q7k6C+AAAA2wAAAA8AAAAAAAAAAAAAAAAAnwIAAGRy&#10;cy9kb3ducmV2LnhtbFBLBQYAAAAABAAEAPcAAACKAwAAAAA=&#10;">
                  <v:imagedata r:id="rId42" o:title=""/>
                  <v:path arrowok="t"/>
                </v:shape>
                <v:shape id="8 CuadroTexto" o:spid="_x0000_s1031" type="#_x0000_t202" style="position:absolute;left:285;top:18352;width:21114;height:1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823774" w:rsidRPr="0072180F" w:rsidRDefault="00823774" w:rsidP="0072180F">
                        <w:pPr>
                          <w:pStyle w:val="NormalWeb"/>
                          <w:spacing w:before="0" w:beforeAutospacing="0" w:after="0" w:afterAutospacing="0"/>
                          <w:rPr>
                            <w:sz w:val="22"/>
                          </w:rPr>
                        </w:pPr>
                        <w:r w:rsidRPr="0072180F">
                          <w:rPr>
                            <w:rFonts w:asciiTheme="minorHAnsi" w:hAnsi="Calibri" w:cstheme="minorBidi"/>
                            <w:b/>
                            <w:bCs/>
                            <w:color w:val="000000" w:themeColor="text1"/>
                            <w:sz w:val="20"/>
                            <w:szCs w:val="22"/>
                          </w:rPr>
                          <w:t>Sistemas de drenaje</w:t>
                        </w:r>
                      </w:p>
                    </w:txbxContent>
                  </v:textbox>
                </v:shape>
              </v:group>
            </w:pict>
          </mc:Fallback>
        </mc:AlternateContent>
      </w:r>
    </w:p>
    <w:p w:rsidR="0072180F" w:rsidRDefault="0072180F" w:rsidP="00786D52">
      <w:pPr>
        <w:jc w:val="both"/>
      </w:pPr>
    </w:p>
    <w:p w:rsidR="0072180F" w:rsidRDefault="0072180F" w:rsidP="00786D52">
      <w:pPr>
        <w:jc w:val="both"/>
      </w:pPr>
    </w:p>
    <w:p w:rsidR="0072180F" w:rsidRDefault="0072180F" w:rsidP="00786D52">
      <w:pPr>
        <w:jc w:val="both"/>
      </w:pPr>
    </w:p>
    <w:p w:rsidR="0072180F" w:rsidRDefault="0072180F" w:rsidP="00786D52">
      <w:pPr>
        <w:jc w:val="both"/>
      </w:pPr>
    </w:p>
    <w:p w:rsidR="0072180F" w:rsidRDefault="0072180F" w:rsidP="00786D52">
      <w:pPr>
        <w:jc w:val="both"/>
      </w:pPr>
    </w:p>
    <w:p w:rsidR="0072180F" w:rsidRDefault="0072180F" w:rsidP="00786D52">
      <w:pPr>
        <w:jc w:val="both"/>
      </w:pPr>
    </w:p>
    <w:p w:rsidR="00FA682D" w:rsidRDefault="00FA682D" w:rsidP="00786D52">
      <w:pPr>
        <w:jc w:val="both"/>
      </w:pPr>
    </w:p>
    <w:p w:rsidR="0011542F" w:rsidRDefault="0011542F" w:rsidP="00786D52">
      <w:pPr>
        <w:jc w:val="both"/>
        <w:rPr>
          <w:b/>
        </w:rPr>
      </w:pPr>
    </w:p>
    <w:p w:rsidR="0011542F" w:rsidRDefault="0011542F" w:rsidP="00786D52">
      <w:pPr>
        <w:jc w:val="both"/>
        <w:rPr>
          <w:b/>
        </w:rPr>
      </w:pPr>
    </w:p>
    <w:p w:rsidR="002B146A" w:rsidRPr="00FA682D" w:rsidRDefault="00293E1F" w:rsidP="00786D52">
      <w:pPr>
        <w:jc w:val="both"/>
        <w:rPr>
          <w:b/>
        </w:rPr>
      </w:pPr>
      <w:r>
        <w:rPr>
          <w:b/>
        </w:rPr>
        <w:lastRenderedPageBreak/>
        <w:t>Nota: ejemplo de una zanja</w:t>
      </w:r>
      <w:r w:rsidR="00FA682D" w:rsidRPr="00FA682D">
        <w:rPr>
          <w:b/>
        </w:rPr>
        <w:t xml:space="preserve"> de drenaje en una plantación forestal. </w:t>
      </w:r>
    </w:p>
    <w:p w:rsidR="002B146A" w:rsidRPr="00C903C6" w:rsidRDefault="00662B61" w:rsidP="00C903C6">
      <w:pPr>
        <w:pStyle w:val="Prrafodelista"/>
        <w:numPr>
          <w:ilvl w:val="0"/>
          <w:numId w:val="31"/>
        </w:numPr>
        <w:jc w:val="both"/>
        <w:rPr>
          <w:b/>
        </w:rPr>
      </w:pPr>
      <w:r w:rsidRPr="00C903C6">
        <w:rPr>
          <w:b/>
        </w:rPr>
        <w:t xml:space="preserve">Uso de especies resistentes o adaptadas a la </w:t>
      </w:r>
      <w:r w:rsidR="0072180F" w:rsidRPr="00C903C6">
        <w:rPr>
          <w:b/>
        </w:rPr>
        <w:t xml:space="preserve">sequía </w:t>
      </w:r>
      <w:r w:rsidRPr="00C903C6">
        <w:rPr>
          <w:b/>
        </w:rPr>
        <w:t>/</w:t>
      </w:r>
      <w:r w:rsidR="0072180F" w:rsidRPr="00C903C6">
        <w:rPr>
          <w:b/>
        </w:rPr>
        <w:t xml:space="preserve"> </w:t>
      </w:r>
      <w:r w:rsidRPr="00C903C6">
        <w:rPr>
          <w:b/>
        </w:rPr>
        <w:t>hela</w:t>
      </w:r>
      <w:r w:rsidR="0072180F" w:rsidRPr="00C903C6">
        <w:rPr>
          <w:b/>
        </w:rPr>
        <w:t>das / inundaciones</w:t>
      </w:r>
      <w:r w:rsidR="00C903C6" w:rsidRPr="00C903C6">
        <w:rPr>
          <w:b/>
        </w:rPr>
        <w:t xml:space="preserve">: </w:t>
      </w:r>
      <w:r w:rsidR="002B146A" w:rsidRPr="00EE6466">
        <w:t>Utilización de especies tradicionales o híbridas seleccionadas por su resistencia a los eventos climáticos extremos como sequías o inundaciones prolongadas, heladas, etc.</w:t>
      </w:r>
    </w:p>
    <w:p w:rsidR="002B146A" w:rsidRDefault="004E3114" w:rsidP="00786D52">
      <w:pPr>
        <w:jc w:val="both"/>
      </w:pPr>
      <w:r w:rsidRPr="004E3114">
        <w:rPr>
          <w:noProof/>
          <w:lang w:eastAsia="es-EC"/>
        </w:rPr>
        <w:drawing>
          <wp:inline distT="0" distB="0" distL="0" distR="0" wp14:anchorId="2BD1C7D0" wp14:editId="29EB4F34">
            <wp:extent cx="5612130" cy="3086100"/>
            <wp:effectExtent l="0" t="0" r="7620" b="0"/>
            <wp:docPr id="4"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43" cstate="email">
                      <a:extLst>
                        <a:ext uri="{28A0092B-C50C-407E-A947-70E740481C1C}">
                          <a14:useLocalDpi xmlns:a14="http://schemas.microsoft.com/office/drawing/2010/main"/>
                        </a:ext>
                      </a:extLst>
                    </a:blip>
                    <a:srcRect/>
                    <a:stretch>
                      <a:fillRect/>
                    </a:stretch>
                  </pic:blipFill>
                  <pic:spPr>
                    <a:xfrm>
                      <a:off x="0" y="0"/>
                      <a:ext cx="5612130" cy="3086100"/>
                    </a:xfrm>
                    <a:prstGeom prst="rect">
                      <a:avLst/>
                    </a:prstGeom>
                  </pic:spPr>
                </pic:pic>
              </a:graphicData>
            </a:graphic>
          </wp:inline>
        </w:drawing>
      </w:r>
    </w:p>
    <w:p w:rsidR="00742E3E" w:rsidRPr="0022203F" w:rsidRDefault="00293E1F" w:rsidP="00786D52">
      <w:pPr>
        <w:jc w:val="both"/>
        <w:rPr>
          <w:b/>
          <w:lang w:val="es-ES"/>
        </w:rPr>
      </w:pPr>
      <w:r w:rsidRPr="00742E3E">
        <w:rPr>
          <w:b/>
          <w:lang w:val="es-ES"/>
        </w:rPr>
        <w:t>Nota: Ejemplo de v</w:t>
      </w:r>
      <w:r w:rsidR="004E3114" w:rsidRPr="00742E3E">
        <w:rPr>
          <w:b/>
          <w:lang w:val="es-ES"/>
        </w:rPr>
        <w:t>ariedades locales de maíz adaptadas a la sequía y suelo</w:t>
      </w:r>
      <w:r w:rsidRPr="00742E3E">
        <w:rPr>
          <w:b/>
          <w:lang w:val="es-ES"/>
        </w:rPr>
        <w:t>s</w:t>
      </w:r>
      <w:r w:rsidR="004E3114" w:rsidRPr="00742E3E">
        <w:rPr>
          <w:b/>
          <w:lang w:val="es-ES"/>
        </w:rPr>
        <w:t xml:space="preserve"> pedregoso</w:t>
      </w:r>
      <w:r w:rsidRPr="00742E3E">
        <w:rPr>
          <w:b/>
          <w:lang w:val="es-ES"/>
        </w:rPr>
        <w:t>s</w:t>
      </w:r>
      <w:r w:rsidR="004E3114" w:rsidRPr="00742E3E">
        <w:rPr>
          <w:b/>
          <w:lang w:val="es-ES"/>
        </w:rPr>
        <w:t xml:space="preserve"> en Galápagos</w:t>
      </w:r>
    </w:p>
    <w:p w:rsidR="008751D4" w:rsidRDefault="002E54D1" w:rsidP="008751D4">
      <w:pPr>
        <w:pStyle w:val="Ttulo3"/>
      </w:pPr>
      <w:r>
        <w:rPr>
          <w:lang w:val="es-ES"/>
        </w:rPr>
        <w:t>P</w:t>
      </w:r>
      <w:r w:rsidRPr="00C903C6">
        <w:t>rácticas</w:t>
      </w:r>
      <w:r w:rsidR="00A75D4E" w:rsidRPr="00C903C6">
        <w:t xml:space="preserve"> de conservación </w:t>
      </w:r>
      <w:r w:rsidR="00C903C6" w:rsidRPr="00C903C6">
        <w:t xml:space="preserve">y regeneración de </w:t>
      </w:r>
      <w:r w:rsidR="00A75D4E" w:rsidRPr="00C903C6">
        <w:t xml:space="preserve"> suelos </w:t>
      </w:r>
    </w:p>
    <w:p w:rsidR="008751D4" w:rsidRPr="008751D4" w:rsidRDefault="00A75D4E" w:rsidP="008751D4">
      <w:pPr>
        <w:pStyle w:val="Prrafodelista"/>
        <w:numPr>
          <w:ilvl w:val="0"/>
          <w:numId w:val="31"/>
        </w:numPr>
        <w:jc w:val="both"/>
        <w:rPr>
          <w:b/>
        </w:rPr>
      </w:pPr>
      <w:r w:rsidRPr="008751D4">
        <w:rPr>
          <w:b/>
        </w:rPr>
        <w:t>Abonos orgánicos o minerales</w:t>
      </w:r>
      <w:r w:rsidR="00EE6466" w:rsidRPr="008751D4">
        <w:rPr>
          <w:b/>
        </w:rPr>
        <w:t xml:space="preserve">: </w:t>
      </w:r>
      <w:r w:rsidR="00137C2E" w:rsidRPr="008751D4">
        <w:rPr>
          <w:b/>
        </w:rPr>
        <w:t xml:space="preserve">materia orgánica, compost, abono verde, </w:t>
      </w:r>
      <w:r w:rsidRPr="008751D4">
        <w:rPr>
          <w:b/>
        </w:rPr>
        <w:t>abono animal, minerales, harina d</w:t>
      </w:r>
      <w:r w:rsidR="00EE6466" w:rsidRPr="008751D4">
        <w:rPr>
          <w:b/>
        </w:rPr>
        <w:t>e rocas, harina de huesos, etc.</w:t>
      </w:r>
      <w:r w:rsidR="008751D4" w:rsidRPr="008751D4">
        <w:rPr>
          <w:b/>
        </w:rPr>
        <w:t xml:space="preserve">: </w:t>
      </w:r>
      <w:r w:rsidR="00CA2BEF">
        <w:t>Incorporación de diversos materiales de origen natural al sue</w:t>
      </w:r>
      <w:r w:rsidR="00137C2E">
        <w:t xml:space="preserve">lo para mejorar su estructura y </w:t>
      </w:r>
      <w:r w:rsidR="00CA2BEF">
        <w:t xml:space="preserve">fertilidad. </w:t>
      </w:r>
      <w:r w:rsidR="00137C2E">
        <w:t>Estos materiales pueden incorporarse directamente (como la cal agrícola, roca fosfórica o materia orgánica) o después de un proceso de fermentación y descomposición (compost</w:t>
      </w:r>
      <w:r w:rsidR="00AD076B">
        <w:t xml:space="preserve">, </w:t>
      </w:r>
      <w:r w:rsidR="00AD076B" w:rsidRPr="008751D4">
        <w:rPr>
          <w:i/>
        </w:rPr>
        <w:t>bokashi</w:t>
      </w:r>
      <w:r w:rsidR="00E456C4">
        <w:t>, etc.</w:t>
      </w:r>
      <w:r w:rsidR="00137C2E">
        <w:t>).</w:t>
      </w:r>
    </w:p>
    <w:p w:rsidR="008751D4" w:rsidRDefault="008751D4" w:rsidP="008751D4">
      <w:pPr>
        <w:pStyle w:val="Prrafodelista"/>
        <w:jc w:val="both"/>
        <w:rPr>
          <w:b/>
        </w:rPr>
      </w:pPr>
    </w:p>
    <w:p w:rsidR="00EE6466" w:rsidRPr="008751D4" w:rsidRDefault="00DE1E98" w:rsidP="008751D4">
      <w:pPr>
        <w:pStyle w:val="Prrafodelista"/>
        <w:jc w:val="both"/>
        <w:rPr>
          <w:b/>
        </w:rPr>
      </w:pPr>
      <w:r>
        <w:t xml:space="preserve">Por ejemplo, una práctica habitual en las </w:t>
      </w:r>
      <w:r w:rsidRPr="008751D4">
        <w:rPr>
          <w:i/>
        </w:rPr>
        <w:t>chakras</w:t>
      </w:r>
      <w:r>
        <w:t xml:space="preserve"> andinas es dejar los residuos de la cosecha anterior sobre el terreno, introducir vacas que coman una parte de estos residuos y dejen </w:t>
      </w:r>
      <w:r w:rsidR="00B37823">
        <w:t>su estiércol</w:t>
      </w:r>
      <w:r>
        <w:t xml:space="preserve"> en el terreno, para luego incorporar estos materiales en la preparación del suelo para el siguiente ciclo de cultivo. </w:t>
      </w:r>
    </w:p>
    <w:p w:rsidR="00137C2E" w:rsidRDefault="008F30DE" w:rsidP="005E5DEA">
      <w:pPr>
        <w:pStyle w:val="Prrafodelista"/>
        <w:ind w:left="0"/>
      </w:pPr>
      <w:r>
        <w:rPr>
          <w:i/>
          <w:noProof/>
          <w:lang w:eastAsia="es-EC"/>
        </w:rPr>
        <w:lastRenderedPageBreak/>
        <w:drawing>
          <wp:inline distT="0" distB="0" distL="0" distR="0" wp14:anchorId="434A5329" wp14:editId="15651A7F">
            <wp:extent cx="4977441" cy="3736745"/>
            <wp:effectExtent l="0" t="0" r="0" b="0"/>
            <wp:docPr id="22" name="Imagen 22" descr="C:\Users\Julio Cabezas\Desktop\cal-agricola-paraguaya-con-el-mejor-prnt-143730_595_44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 Cabezas\Desktop\cal-agricola-paraguaya-con-el-mejor-prnt-143730_595_446_1.jp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4982221" cy="3740334"/>
                    </a:xfrm>
                    <a:prstGeom prst="rect">
                      <a:avLst/>
                    </a:prstGeom>
                    <a:noFill/>
                    <a:ln>
                      <a:noFill/>
                    </a:ln>
                  </pic:spPr>
                </pic:pic>
              </a:graphicData>
            </a:graphic>
          </wp:inline>
        </w:drawing>
      </w:r>
    </w:p>
    <w:p w:rsidR="00606FAF" w:rsidRDefault="005E5DEA" w:rsidP="001C1301">
      <w:pPr>
        <w:jc w:val="both"/>
      </w:pPr>
      <w:r>
        <w:t xml:space="preserve">Nota: aplicación directa de cal agrícola (abono mineral) </w:t>
      </w:r>
    </w:p>
    <w:p w:rsidR="005E5DEA" w:rsidRDefault="005E5DEA" w:rsidP="005E5DEA">
      <w:pPr>
        <w:pStyle w:val="Prrafodelista"/>
        <w:ind w:left="0"/>
      </w:pPr>
      <w:r>
        <w:rPr>
          <w:noProof/>
          <w:lang w:eastAsia="es-EC"/>
        </w:rPr>
        <w:drawing>
          <wp:inline distT="0" distB="0" distL="0" distR="0" wp14:anchorId="62B6425E" wp14:editId="051CEDE3">
            <wp:extent cx="4602447" cy="3455222"/>
            <wp:effectExtent l="0" t="0" r="8255" b="0"/>
            <wp:docPr id="23" name="Imagen 23" descr="C:\Users\Julio Cabezas\Desktop\abono-marina-organica-kreae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lio Cabezas\Desktop\abono-marina-organica-kreaeko.jp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606863" cy="3458538"/>
                    </a:xfrm>
                    <a:prstGeom prst="rect">
                      <a:avLst/>
                    </a:prstGeom>
                    <a:noFill/>
                    <a:ln>
                      <a:noFill/>
                    </a:ln>
                  </pic:spPr>
                </pic:pic>
              </a:graphicData>
            </a:graphic>
          </wp:inline>
        </w:drawing>
      </w:r>
    </w:p>
    <w:p w:rsidR="005E5DEA" w:rsidRDefault="005E5DEA" w:rsidP="001C1301">
      <w:pPr>
        <w:jc w:val="both"/>
      </w:pPr>
      <w:r>
        <w:t xml:space="preserve">Nota: elaboración de un abono orgánico tipo </w:t>
      </w:r>
      <w:r w:rsidRPr="001C1301">
        <w:rPr>
          <w:i/>
        </w:rPr>
        <w:t>bocashi</w:t>
      </w:r>
    </w:p>
    <w:p w:rsidR="00B37823" w:rsidRPr="001C1301" w:rsidRDefault="00B37823" w:rsidP="001C1301">
      <w:pPr>
        <w:pStyle w:val="Prrafodelista"/>
        <w:numPr>
          <w:ilvl w:val="0"/>
          <w:numId w:val="31"/>
        </w:numPr>
        <w:jc w:val="both"/>
        <w:rPr>
          <w:b/>
        </w:rPr>
      </w:pPr>
      <w:r w:rsidRPr="001C1301">
        <w:rPr>
          <w:b/>
        </w:rPr>
        <w:lastRenderedPageBreak/>
        <w:t>Labranza mínima, reducida o cero</w:t>
      </w:r>
      <w:r w:rsidR="00A75D4E" w:rsidRPr="001C1301">
        <w:rPr>
          <w:b/>
        </w:rPr>
        <w:t xml:space="preserve"> labranza</w:t>
      </w:r>
      <w:r w:rsidR="001C1301">
        <w:rPr>
          <w:b/>
        </w:rPr>
        <w:t xml:space="preserve">: </w:t>
      </w:r>
      <w:r>
        <w:t>Estos sistemas de labranza alternativa busca</w:t>
      </w:r>
      <w:r w:rsidR="00BC14B9">
        <w:t>n generar</w:t>
      </w:r>
      <w:r>
        <w:t xml:space="preserve"> el menor impacto posible en la estructura, fertilidad y biología del suelo. La labranza convencional consiste en tres fases: (1) labranza profunda para romper la estructura del suelo, (2) labranza secundaria para crear un sustrato con partículas más pequeñas y (3) creación de las camas para la siembra</w:t>
      </w:r>
      <w:r w:rsidR="00DF40F3">
        <w:t>. Las prácticas de labranza alternativa consisten en realizar una sola intervención en el suelo solamente en el área que se va a sembrar, para crear las camas de siembra y plantar directamente dentro de los residuos vegetales.</w:t>
      </w:r>
      <w:r w:rsidR="000C545B">
        <w:t xml:space="preserve"> Existe maquinaria específica para este tipo de labranza que incluso permiten la aireación del suelo, la siembra y fertilización al mismo tiempo, en una sola pasada. </w:t>
      </w:r>
      <w:r w:rsidR="00DF40F3">
        <w:t xml:space="preserve"> </w:t>
      </w:r>
    </w:p>
    <w:p w:rsidR="0018447A" w:rsidRDefault="0018447A" w:rsidP="00786D52">
      <w:pPr>
        <w:pStyle w:val="Prrafodelista"/>
        <w:ind w:left="1440"/>
        <w:jc w:val="both"/>
      </w:pPr>
    </w:p>
    <w:p w:rsidR="0018447A" w:rsidRDefault="0018447A" w:rsidP="001C1301">
      <w:pPr>
        <w:pStyle w:val="Prrafodelista"/>
        <w:ind w:left="0"/>
        <w:jc w:val="both"/>
      </w:pPr>
      <w:r>
        <w:rPr>
          <w:noProof/>
          <w:lang w:eastAsia="es-EC"/>
        </w:rPr>
        <w:drawing>
          <wp:inline distT="0" distB="0" distL="0" distR="0" wp14:anchorId="41DED9DB" wp14:editId="1D588FD6">
            <wp:extent cx="5448300" cy="4092969"/>
            <wp:effectExtent l="0" t="0" r="0" b="3175"/>
            <wp:docPr id="10" name="Imagen 10" descr="C:\Users\Julio Cabezas\Desktop\4ea474c671e009f911ef5ed34f090b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lio Cabezas\Desktop\4ea474c671e009f911ef5ed34f090b95.jp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450656" cy="4094739"/>
                    </a:xfrm>
                    <a:prstGeom prst="rect">
                      <a:avLst/>
                    </a:prstGeom>
                    <a:noFill/>
                    <a:ln>
                      <a:noFill/>
                    </a:ln>
                  </pic:spPr>
                </pic:pic>
              </a:graphicData>
            </a:graphic>
          </wp:inline>
        </w:drawing>
      </w:r>
    </w:p>
    <w:p w:rsidR="009C1D65" w:rsidRPr="00C507F0" w:rsidRDefault="0018447A" w:rsidP="00C507F0">
      <w:pPr>
        <w:jc w:val="both"/>
        <w:rPr>
          <w:b/>
        </w:rPr>
      </w:pPr>
      <w:r w:rsidRPr="001C1301">
        <w:rPr>
          <w:b/>
        </w:rPr>
        <w:t>Nota: ejemplo de un arado especial para labranza mínima: incluye en una sola pasada el subsolador, siembra y fertilización.</w:t>
      </w:r>
    </w:p>
    <w:p w:rsidR="0018447A" w:rsidRPr="00C507F0" w:rsidRDefault="00A75D4E" w:rsidP="00C507F0">
      <w:pPr>
        <w:pStyle w:val="Prrafodelista"/>
        <w:numPr>
          <w:ilvl w:val="0"/>
          <w:numId w:val="31"/>
        </w:numPr>
        <w:jc w:val="both"/>
        <w:rPr>
          <w:b/>
        </w:rPr>
      </w:pPr>
      <w:r w:rsidRPr="00C507F0">
        <w:rPr>
          <w:b/>
        </w:rPr>
        <w:t>Uso de coberturas, acolchados, mulch o cultivos de cobertura</w:t>
      </w:r>
      <w:r w:rsidR="00C507F0" w:rsidRPr="00C507F0">
        <w:rPr>
          <w:b/>
        </w:rPr>
        <w:t xml:space="preserve">: </w:t>
      </w:r>
      <w:r w:rsidR="0018447A">
        <w:t xml:space="preserve">Los cultivos de cobertura </w:t>
      </w:r>
      <w:r w:rsidR="00B02D8E">
        <w:t xml:space="preserve">(plantas de cobertura o rastreras como el maní forrajero o la vicia y avena) se utilizan normalmente para cubrir, evitar la incidencia de malezas, </w:t>
      </w:r>
      <w:r w:rsidR="00B51E48">
        <w:t xml:space="preserve">retener la humedad, </w:t>
      </w:r>
      <w:r w:rsidR="00B02D8E">
        <w:t xml:space="preserve">evitar la erosión y fertilizar el suelo en rotación con un cultivo o de forma permanente –por ejemplo en huertas frutales-. En otros casos se utilizan materiales vegetales (restos de plantas, aserrín, etc.) o sintéticos (plástico, cartón, telas, etc.) para evitar la proliferación de malezas, retener humedad en el suelo, entre otros beneficios.  </w:t>
      </w:r>
    </w:p>
    <w:p w:rsidR="00F8642D" w:rsidRDefault="00F8642D" w:rsidP="00786D52">
      <w:pPr>
        <w:pStyle w:val="Prrafodelista"/>
        <w:ind w:left="1440"/>
        <w:jc w:val="both"/>
      </w:pPr>
    </w:p>
    <w:p w:rsidR="00F8642D" w:rsidRDefault="009F201B" w:rsidP="00B75031">
      <w:pPr>
        <w:pStyle w:val="Prrafodelista"/>
        <w:ind w:left="0"/>
        <w:jc w:val="both"/>
      </w:pPr>
      <w:r>
        <w:rPr>
          <w:noProof/>
          <w:lang w:eastAsia="es-EC"/>
        </w:rPr>
        <w:drawing>
          <wp:inline distT="0" distB="0" distL="0" distR="0" wp14:anchorId="6992C015" wp14:editId="3DDFE070">
            <wp:extent cx="5391509" cy="4047600"/>
            <wp:effectExtent l="0" t="0" r="0" b="0"/>
            <wp:docPr id="24" name="Imagen 24" descr="C:\Users\Julio Cabezas\Desktop\Modulo 12\Fotos módulo 12\abonosverdes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lio Cabezas\Desktop\Modulo 12\Fotos módulo 12\abonosverdes3b.jp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391394" cy="4047513"/>
                    </a:xfrm>
                    <a:prstGeom prst="rect">
                      <a:avLst/>
                    </a:prstGeom>
                    <a:noFill/>
                    <a:ln>
                      <a:noFill/>
                    </a:ln>
                  </pic:spPr>
                </pic:pic>
              </a:graphicData>
            </a:graphic>
          </wp:inline>
        </w:drawing>
      </w:r>
    </w:p>
    <w:p w:rsidR="0070136A" w:rsidRDefault="009F201B" w:rsidP="00786D52">
      <w:pPr>
        <w:jc w:val="both"/>
      </w:pPr>
      <w:r>
        <w:t xml:space="preserve">Nota: Ejemplo de un cultivo de cobertura de fréjol en una plantación de mango. </w:t>
      </w:r>
    </w:p>
    <w:p w:rsidR="0070136A" w:rsidRDefault="006C0EB1" w:rsidP="00786D52">
      <w:pPr>
        <w:jc w:val="both"/>
      </w:pPr>
      <w:r>
        <w:rPr>
          <w:noProof/>
          <w:lang w:eastAsia="es-EC"/>
        </w:rPr>
        <w:drawing>
          <wp:inline distT="0" distB="0" distL="0" distR="0" wp14:anchorId="50B1F75D" wp14:editId="566B79FC">
            <wp:extent cx="4386376" cy="3286125"/>
            <wp:effectExtent l="0" t="0" r="0" b="0"/>
            <wp:docPr id="25" name="Imagen 25" descr="C:\Users\Julio Cabezas\Desktop\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o Cabezas\Desktop\s-l300.jp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394803" cy="3292438"/>
                    </a:xfrm>
                    <a:prstGeom prst="rect">
                      <a:avLst/>
                    </a:prstGeom>
                    <a:noFill/>
                    <a:ln>
                      <a:noFill/>
                    </a:ln>
                  </pic:spPr>
                </pic:pic>
              </a:graphicData>
            </a:graphic>
          </wp:inline>
        </w:drawing>
      </w:r>
    </w:p>
    <w:p w:rsidR="0070136A" w:rsidRDefault="006C0EB1" w:rsidP="00786D52">
      <w:pPr>
        <w:jc w:val="both"/>
      </w:pPr>
      <w:r>
        <w:lastRenderedPageBreak/>
        <w:t xml:space="preserve">Nota: ejemplo de cultivo de hortalizas con una cobertura de plástico negro para evitar la proliferación de malezas </w:t>
      </w:r>
      <w:r w:rsidR="001B0F7C">
        <w:t xml:space="preserve">y la conservación de la humedad en el suelo. </w:t>
      </w:r>
    </w:p>
    <w:p w:rsidR="0093158F" w:rsidRPr="005536E5" w:rsidRDefault="00A174D2" w:rsidP="005536E5">
      <w:pPr>
        <w:pStyle w:val="Prrafodelista"/>
        <w:numPr>
          <w:ilvl w:val="0"/>
          <w:numId w:val="31"/>
        </w:numPr>
        <w:jc w:val="both"/>
        <w:rPr>
          <w:b/>
        </w:rPr>
      </w:pPr>
      <w:r w:rsidRPr="005536E5">
        <w:rPr>
          <w:b/>
        </w:rPr>
        <w:t xml:space="preserve">Uso bioles, biopreparados, </w:t>
      </w:r>
      <w:r w:rsidR="00A75D4E" w:rsidRPr="005536E5">
        <w:rPr>
          <w:b/>
        </w:rPr>
        <w:t>biofertilizantes</w:t>
      </w:r>
      <w:r w:rsidRPr="005536E5">
        <w:rPr>
          <w:b/>
        </w:rPr>
        <w:t xml:space="preserve"> y/o reproducción de microorganismos</w:t>
      </w:r>
      <w:r w:rsidR="005536E5" w:rsidRPr="005536E5">
        <w:rPr>
          <w:b/>
        </w:rPr>
        <w:t xml:space="preserve">: </w:t>
      </w:r>
      <w:r w:rsidR="00120A86">
        <w:t>S</w:t>
      </w:r>
      <w:r w:rsidR="0093158F" w:rsidRPr="0093158F">
        <w:t xml:space="preserve">on abonos </w:t>
      </w:r>
      <w:r w:rsidR="00120A86">
        <w:t xml:space="preserve">líquidos </w:t>
      </w:r>
      <w:r w:rsidR="0093158F" w:rsidRPr="0093158F">
        <w:t>de tipo foliar orgánico, resultado de un proceso de digestión anaeróbica de restos orgánicos de animales y vegetales (est</w:t>
      </w:r>
      <w:r w:rsidR="0093158F">
        <w:t>iércol, residuos de cosecha</w:t>
      </w:r>
      <w:r w:rsidR="00120A86">
        <w:t>, ceniza, levaduras, entre otros materiales</w:t>
      </w:r>
      <w:r w:rsidR="0093158F">
        <w:t xml:space="preserve">). </w:t>
      </w:r>
      <w:r w:rsidR="00120A86">
        <w:t xml:space="preserve">Son ricos en fitohormonas y múltiples nutrientes, que promueven </w:t>
      </w:r>
      <w:r w:rsidR="0093158F" w:rsidRPr="0093158F">
        <w:t>la germinación de las semillas, fortalece las raíces y la floración de las plantas. Su acción se traduce en aumentos significativos de las cosechas</w:t>
      </w:r>
      <w:r w:rsidR="00120A86">
        <w:t xml:space="preserve">, reducción de la incidencia de plagas y enfermedades a bajos costos, entre otros beneficios. </w:t>
      </w:r>
    </w:p>
    <w:p w:rsidR="0093158F" w:rsidRDefault="00120A86" w:rsidP="00786D52">
      <w:pPr>
        <w:jc w:val="both"/>
      </w:pPr>
      <w:r>
        <w:rPr>
          <w:noProof/>
          <w:lang w:eastAsia="es-EC"/>
        </w:rPr>
        <mc:AlternateContent>
          <mc:Choice Requires="wpg">
            <w:drawing>
              <wp:anchor distT="0" distB="0" distL="114300" distR="114300" simplePos="0" relativeHeight="251667456" behindDoc="0" locked="0" layoutInCell="1" allowOverlap="1" wp14:anchorId="74339229" wp14:editId="797B1206">
                <wp:simplePos x="0" y="0"/>
                <wp:positionH relativeFrom="column">
                  <wp:posOffset>79375</wp:posOffset>
                </wp:positionH>
                <wp:positionV relativeFrom="paragraph">
                  <wp:posOffset>43180</wp:posOffset>
                </wp:positionV>
                <wp:extent cx="5612130" cy="3157220"/>
                <wp:effectExtent l="0" t="0" r="0" b="0"/>
                <wp:wrapNone/>
                <wp:docPr id="3" name="14 Grupo"/>
                <wp:cNvGraphicFramePr/>
                <a:graphic xmlns:a="http://schemas.openxmlformats.org/drawingml/2006/main">
                  <a:graphicData uri="http://schemas.microsoft.com/office/word/2010/wordprocessingGroup">
                    <wpg:wgp>
                      <wpg:cNvGrpSpPr/>
                      <wpg:grpSpPr>
                        <a:xfrm>
                          <a:off x="0" y="0"/>
                          <a:ext cx="5612130" cy="3157220"/>
                          <a:chOff x="0" y="0"/>
                          <a:chExt cx="5612553" cy="2970044"/>
                        </a:xfrm>
                      </wpg:grpSpPr>
                      <pic:pic xmlns:pic="http://schemas.openxmlformats.org/drawingml/2006/picture">
                        <pic:nvPicPr>
                          <pic:cNvPr id="8" name="12 Imagen"/>
                          <pic:cNvPicPr>
                            <a:picLocks noChangeAspect="1"/>
                          </pic:cNvPicPr>
                        </pic:nvPicPr>
                        <pic:blipFill rotWithShape="1">
                          <a:blip r:embed="rId49" cstate="email">
                            <a:extLst>
                              <a:ext uri="{28A0092B-C50C-407E-A947-70E740481C1C}">
                                <a14:useLocalDpi xmlns:a14="http://schemas.microsoft.com/office/drawing/2010/main"/>
                              </a:ext>
                            </a:extLst>
                          </a:blip>
                          <a:srcRect/>
                          <a:stretch/>
                        </pic:blipFill>
                        <pic:spPr>
                          <a:xfrm>
                            <a:off x="61123" y="0"/>
                            <a:ext cx="4398818" cy="2166005"/>
                          </a:xfrm>
                          <a:prstGeom prst="rect">
                            <a:avLst/>
                          </a:prstGeom>
                        </pic:spPr>
                      </pic:pic>
                      <wps:wsp>
                        <wps:cNvPr id="9" name="13 CuadroTexto"/>
                        <wps:cNvSpPr txBox="1"/>
                        <wps:spPr>
                          <a:xfrm>
                            <a:off x="0" y="2300410"/>
                            <a:ext cx="5612553" cy="669634"/>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823774" w:rsidRDefault="00823774" w:rsidP="00A174D2">
                              <w:pPr>
                                <w:pStyle w:val="NormalWeb"/>
                                <w:spacing w:before="0" w:beforeAutospacing="0" w:after="0" w:afterAutospacing="0"/>
                              </w:pPr>
                              <w:r>
                                <w:rPr>
                                  <w:rFonts w:asciiTheme="minorHAnsi" w:hAnsi="Calibri" w:cstheme="minorBidi"/>
                                  <w:b/>
                                  <w:bCs/>
                                  <w:color w:val="000000" w:themeColor="text1"/>
                                  <w:sz w:val="20"/>
                                  <w:szCs w:val="20"/>
                                </w:rPr>
                                <w:t xml:space="preserve">Nota: Reproducción de microorganismos efectivos. </w:t>
                              </w:r>
                              <w:r w:rsidRPr="00A174D2">
                                <w:rPr>
                                  <w:rFonts w:asciiTheme="minorHAnsi" w:hAnsi="Calibri" w:cstheme="minorBidi"/>
                                  <w:b/>
                                  <w:bCs/>
                                  <w:color w:val="000000" w:themeColor="text1"/>
                                  <w:sz w:val="20"/>
                                  <w:szCs w:val="20"/>
                                </w:rPr>
                                <w:t xml:space="preserve">Esta biotecnología, también conocida como microorganismos </w:t>
                              </w:r>
                              <w:r>
                                <w:rPr>
                                  <w:rFonts w:asciiTheme="minorHAnsi" w:hAnsi="Calibri" w:cstheme="minorBidi"/>
                                  <w:b/>
                                  <w:bCs/>
                                  <w:color w:val="000000" w:themeColor="text1"/>
                                  <w:sz w:val="20"/>
                                  <w:szCs w:val="20"/>
                                </w:rPr>
                                <w:t xml:space="preserve">benéficos, </w:t>
                              </w:r>
                              <w:r w:rsidRPr="00A174D2">
                                <w:rPr>
                                  <w:rFonts w:asciiTheme="minorHAnsi" w:hAnsi="Calibri" w:cstheme="minorBidi"/>
                                  <w:b/>
                                  <w:bCs/>
                                  <w:color w:val="000000" w:themeColor="text1"/>
                                  <w:sz w:val="20"/>
                                  <w:szCs w:val="20"/>
                                </w:rPr>
                                <w:t>efectivos, eficaces o eficientes  fue desarrollada por el agrónomo japonés Teruo Higa, en los años 70 y consiste en realizar un cultivo bacteriano con suelo natural que facilita la reproducción de bacterias fototróficas, ácido-lácticas y levaduras.</w:t>
                              </w:r>
                            </w:p>
                          </w:txbxContent>
                        </wps:txbx>
                        <wps:bodyPr wrap="none" rtlCol="0" anchor="t">
                          <a:spAutoFit/>
                        </wps:bodyPr>
                      </wps:wsp>
                    </wpg:wgp>
                  </a:graphicData>
                </a:graphic>
                <wp14:sizeRelV relativeFrom="margin">
                  <wp14:pctHeight>0</wp14:pctHeight>
                </wp14:sizeRelV>
              </wp:anchor>
            </w:drawing>
          </mc:Choice>
          <mc:Fallback>
            <w:pict>
              <v:group id="14 Grupo" o:spid="_x0000_s1032" style="position:absolute;left:0;text-align:left;margin-left:6.25pt;margin-top:3.4pt;width:441.9pt;height:248.6pt;z-index:251667456;mso-height-relative:margin" coordsize="56125,29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">
                <v:shape id="12 Imagen" o:spid="_x0000_s1033" type="#_x0000_t75" style="position:absolute;left:611;width:43988;height:21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0q4i7AAAA2gAAAA8AAABkcnMvZG93bnJldi54bWxET8uqwjAQ3Qv+QxjBnaaKiFajiFJ0a73c&#10;9dCMbbWZlCRq/XuzEFweznu97UwjnuR8bVnBZJyAIC6srrlU8HfJRgsQPiBrbCyTgjd52G76vTWm&#10;2r74TM88lCKGsE9RQRVCm0rpi4oM+rFtiSN3tc5giNCVUjt8xXDTyGmSzKXBmmNDhS3tKyru+cMo&#10;uGXG5Y/DYiaP2fzQ0VL/T49LpYaDbrcCEagLP/HXfdIK4tZ4Jd4Aufk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PJ0q4i7AAAA2gAAAA8AAAAAAAAAAAAAAAAAnwIAAGRycy9k&#10;b3ducmV2LnhtbFBLBQYAAAAABAAEAPcAAACHAwAAAAA=&#10;">
                  <v:imagedata r:id="rId50" o:title=""/>
                  <v:path arrowok="t"/>
                </v:shape>
                <v:shape id="13 CuadroTexto" o:spid="_x0000_s1034" type="#_x0000_t202" style="position:absolute;top:23004;width:56125;height:66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rsidR="00823774" w:rsidRDefault="00823774" w:rsidP="00A174D2">
                        <w:pPr>
                          <w:pStyle w:val="NormalWeb"/>
                          <w:spacing w:before="0" w:beforeAutospacing="0" w:after="0" w:afterAutospacing="0"/>
                        </w:pPr>
                        <w:r>
                          <w:rPr>
                            <w:rFonts w:asciiTheme="minorHAnsi" w:hAnsi="Calibri" w:cstheme="minorBidi"/>
                            <w:b/>
                            <w:bCs/>
                            <w:color w:val="000000" w:themeColor="text1"/>
                            <w:sz w:val="20"/>
                            <w:szCs w:val="20"/>
                          </w:rPr>
                          <w:t xml:space="preserve">Nota: Reproducción de microorganismos efectivos. </w:t>
                        </w:r>
                        <w:r w:rsidRPr="00A174D2">
                          <w:rPr>
                            <w:rFonts w:asciiTheme="minorHAnsi" w:hAnsi="Calibri" w:cstheme="minorBidi"/>
                            <w:b/>
                            <w:bCs/>
                            <w:color w:val="000000" w:themeColor="text1"/>
                            <w:sz w:val="20"/>
                            <w:szCs w:val="20"/>
                          </w:rPr>
                          <w:t xml:space="preserve">Esta biotecnología, también conocida como microorganismos </w:t>
                        </w:r>
                        <w:r>
                          <w:rPr>
                            <w:rFonts w:asciiTheme="minorHAnsi" w:hAnsi="Calibri" w:cstheme="minorBidi"/>
                            <w:b/>
                            <w:bCs/>
                            <w:color w:val="000000" w:themeColor="text1"/>
                            <w:sz w:val="20"/>
                            <w:szCs w:val="20"/>
                          </w:rPr>
                          <w:t xml:space="preserve">benéficos, </w:t>
                        </w:r>
                        <w:r w:rsidRPr="00A174D2">
                          <w:rPr>
                            <w:rFonts w:asciiTheme="minorHAnsi" w:hAnsi="Calibri" w:cstheme="minorBidi"/>
                            <w:b/>
                            <w:bCs/>
                            <w:color w:val="000000" w:themeColor="text1"/>
                            <w:sz w:val="20"/>
                            <w:szCs w:val="20"/>
                          </w:rPr>
                          <w:t xml:space="preserve">efectivos, eficaces o eficientes  fue desarrollada por el agrónomo japonés </w:t>
                        </w:r>
                        <w:proofErr w:type="spellStart"/>
                        <w:r w:rsidRPr="00A174D2">
                          <w:rPr>
                            <w:rFonts w:asciiTheme="minorHAnsi" w:hAnsi="Calibri" w:cstheme="minorBidi"/>
                            <w:b/>
                            <w:bCs/>
                            <w:color w:val="000000" w:themeColor="text1"/>
                            <w:sz w:val="20"/>
                            <w:szCs w:val="20"/>
                          </w:rPr>
                          <w:t>Teruo</w:t>
                        </w:r>
                        <w:proofErr w:type="spellEnd"/>
                        <w:r w:rsidRPr="00A174D2">
                          <w:rPr>
                            <w:rFonts w:asciiTheme="minorHAnsi" w:hAnsi="Calibri" w:cstheme="minorBidi"/>
                            <w:b/>
                            <w:bCs/>
                            <w:color w:val="000000" w:themeColor="text1"/>
                            <w:sz w:val="20"/>
                            <w:szCs w:val="20"/>
                          </w:rPr>
                          <w:t xml:space="preserve"> Higa, en los años 70 y consiste en realizar un cultivo bacteriano con suelo natural que facilita la reproducción de bacterias </w:t>
                        </w:r>
                        <w:proofErr w:type="spellStart"/>
                        <w:r w:rsidRPr="00A174D2">
                          <w:rPr>
                            <w:rFonts w:asciiTheme="minorHAnsi" w:hAnsi="Calibri" w:cstheme="minorBidi"/>
                            <w:b/>
                            <w:bCs/>
                            <w:color w:val="000000" w:themeColor="text1"/>
                            <w:sz w:val="20"/>
                            <w:szCs w:val="20"/>
                          </w:rPr>
                          <w:t>fototróficas</w:t>
                        </w:r>
                        <w:proofErr w:type="spellEnd"/>
                        <w:r w:rsidRPr="00A174D2">
                          <w:rPr>
                            <w:rFonts w:asciiTheme="minorHAnsi" w:hAnsi="Calibri" w:cstheme="minorBidi"/>
                            <w:b/>
                            <w:bCs/>
                            <w:color w:val="000000" w:themeColor="text1"/>
                            <w:sz w:val="20"/>
                            <w:szCs w:val="20"/>
                          </w:rPr>
                          <w:t>, ácido-lácticas y levaduras.</w:t>
                        </w:r>
                      </w:p>
                    </w:txbxContent>
                  </v:textbox>
                </v:shape>
              </v:group>
            </w:pict>
          </mc:Fallback>
        </mc:AlternateContent>
      </w:r>
    </w:p>
    <w:p w:rsidR="0093158F" w:rsidRDefault="0093158F" w:rsidP="00786D52">
      <w:pPr>
        <w:jc w:val="both"/>
      </w:pPr>
    </w:p>
    <w:p w:rsidR="0093158F" w:rsidRDefault="0093158F" w:rsidP="00786D52">
      <w:pPr>
        <w:jc w:val="both"/>
      </w:pPr>
    </w:p>
    <w:p w:rsidR="0093158F" w:rsidRDefault="0093158F" w:rsidP="00786D52">
      <w:pPr>
        <w:jc w:val="both"/>
      </w:pPr>
    </w:p>
    <w:p w:rsidR="0093158F" w:rsidRDefault="0093158F" w:rsidP="00786D52">
      <w:pPr>
        <w:jc w:val="both"/>
      </w:pPr>
    </w:p>
    <w:p w:rsidR="0093158F" w:rsidRDefault="0093158F" w:rsidP="00786D52">
      <w:pPr>
        <w:jc w:val="both"/>
      </w:pPr>
    </w:p>
    <w:p w:rsidR="0093158F" w:rsidRDefault="0093158F" w:rsidP="00786D52">
      <w:pPr>
        <w:jc w:val="both"/>
      </w:pPr>
    </w:p>
    <w:p w:rsidR="0093158F" w:rsidRDefault="0093158F" w:rsidP="00786D52">
      <w:pPr>
        <w:jc w:val="both"/>
      </w:pPr>
    </w:p>
    <w:p w:rsidR="00120A86" w:rsidRDefault="00120A86" w:rsidP="00786D52">
      <w:pPr>
        <w:jc w:val="both"/>
      </w:pPr>
    </w:p>
    <w:p w:rsidR="00120A86" w:rsidRDefault="00120A86" w:rsidP="00786D52">
      <w:pPr>
        <w:jc w:val="both"/>
      </w:pPr>
    </w:p>
    <w:p w:rsidR="00AB31EC" w:rsidRPr="005536E5" w:rsidRDefault="00A75D4E" w:rsidP="005536E5">
      <w:pPr>
        <w:pStyle w:val="Prrafodelista"/>
        <w:numPr>
          <w:ilvl w:val="0"/>
          <w:numId w:val="31"/>
        </w:numPr>
        <w:jc w:val="both"/>
        <w:rPr>
          <w:b/>
        </w:rPr>
      </w:pPr>
      <w:r w:rsidRPr="005536E5">
        <w:rPr>
          <w:b/>
        </w:rPr>
        <w:t>Cultivo en curvas a nivel, terrazas,</w:t>
      </w:r>
      <w:r w:rsidR="00937451" w:rsidRPr="005536E5">
        <w:rPr>
          <w:b/>
        </w:rPr>
        <w:t xml:space="preserve"> bancales, andenes,</w:t>
      </w:r>
      <w:r w:rsidRPr="005536E5">
        <w:rPr>
          <w:b/>
        </w:rPr>
        <w:t xml:space="preserve"> terrazas de formación lenta,</w:t>
      </w:r>
      <w:r w:rsidR="00734081" w:rsidRPr="005536E5">
        <w:rPr>
          <w:b/>
        </w:rPr>
        <w:t xml:space="preserve"> etc.</w:t>
      </w:r>
      <w:r w:rsidR="005536E5" w:rsidRPr="005536E5">
        <w:rPr>
          <w:b/>
        </w:rPr>
        <w:t xml:space="preserve">: </w:t>
      </w:r>
      <w:r w:rsidR="005209B4">
        <w:t xml:space="preserve">Esta práctica </w:t>
      </w:r>
      <w:r w:rsidR="009A7C7A">
        <w:t xml:space="preserve">se recomienda para pendientes a partir del 5% y </w:t>
      </w:r>
      <w:r w:rsidR="005209B4">
        <w:t xml:space="preserve">consiste en </w:t>
      </w:r>
      <w:r w:rsidR="00F8642D">
        <w:t xml:space="preserve">cultivar en contra de la pendiente siguiendo las curvas a nivel, con el objetivo de retener el agua de escorrentía de la lluvia, así como los sedimentos, evitando la erosión. Dependiendo del grado de inclinación se pueden realizar pequeños muros de piedra </w:t>
      </w:r>
      <w:r w:rsidR="00937451">
        <w:t xml:space="preserve">(bancales o andenes) </w:t>
      </w:r>
      <w:r w:rsidR="00F8642D">
        <w:t xml:space="preserve">u otros materiales para formar terrazas o sembrar especies permanentes (barreras vivas) para crear terrazas de formación lenta. </w:t>
      </w:r>
    </w:p>
    <w:p w:rsidR="005209B4" w:rsidRDefault="005209B4" w:rsidP="00786D52">
      <w:pPr>
        <w:pStyle w:val="Prrafodelista"/>
        <w:ind w:left="1440"/>
        <w:jc w:val="both"/>
      </w:pPr>
    </w:p>
    <w:p w:rsidR="00AB31EC" w:rsidRDefault="00AB31EC" w:rsidP="00786D52">
      <w:pPr>
        <w:pStyle w:val="Prrafodelista"/>
        <w:ind w:left="1440"/>
        <w:jc w:val="both"/>
      </w:pPr>
    </w:p>
    <w:p w:rsidR="00937451" w:rsidRDefault="00937451" w:rsidP="00786D52">
      <w:pPr>
        <w:pStyle w:val="Prrafodelista"/>
        <w:ind w:left="1440"/>
        <w:jc w:val="both"/>
      </w:pPr>
    </w:p>
    <w:p w:rsidR="00937451" w:rsidRDefault="00937451" w:rsidP="00786D52">
      <w:pPr>
        <w:pStyle w:val="Prrafodelista"/>
        <w:ind w:left="1440"/>
        <w:jc w:val="both"/>
      </w:pPr>
    </w:p>
    <w:p w:rsidR="00937451" w:rsidRDefault="00937451" w:rsidP="00786D52">
      <w:pPr>
        <w:pStyle w:val="Prrafodelista"/>
        <w:ind w:left="1440"/>
        <w:jc w:val="both"/>
      </w:pPr>
    </w:p>
    <w:p w:rsidR="00937451" w:rsidRDefault="00937451" w:rsidP="00786D52">
      <w:pPr>
        <w:pStyle w:val="Prrafodelista"/>
        <w:ind w:left="1440"/>
        <w:jc w:val="both"/>
      </w:pPr>
    </w:p>
    <w:p w:rsidR="00937451" w:rsidRDefault="00937451" w:rsidP="00786D52">
      <w:pPr>
        <w:pStyle w:val="Prrafodelista"/>
        <w:ind w:left="1440"/>
        <w:jc w:val="both"/>
      </w:pPr>
    </w:p>
    <w:p w:rsidR="009A7C7A" w:rsidRDefault="009A7C7A" w:rsidP="00786D52">
      <w:pPr>
        <w:pStyle w:val="Prrafodelista"/>
        <w:ind w:left="0"/>
        <w:jc w:val="both"/>
      </w:pPr>
      <w:r>
        <w:rPr>
          <w:noProof/>
          <w:lang w:eastAsia="es-EC"/>
        </w:rPr>
        <w:lastRenderedPageBreak/>
        <w:drawing>
          <wp:inline distT="0" distB="0" distL="0" distR="0" wp14:anchorId="016F5603" wp14:editId="27435EDF">
            <wp:extent cx="5609230" cy="3529839"/>
            <wp:effectExtent l="0" t="0" r="0" b="0"/>
            <wp:docPr id="12" name="Imagen 12" descr="C:\Users\Julio Cabezas\Desktop\Pisac,_Cuzco,_Perú,_2015-07-31,_DD_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ulio Cabezas\Desktop\Pisac,_Cuzco,_Perú,_2015-07-31,_DD_99.JP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609230" cy="3529839"/>
                    </a:xfrm>
                    <a:prstGeom prst="rect">
                      <a:avLst/>
                    </a:prstGeom>
                    <a:noFill/>
                    <a:ln>
                      <a:noFill/>
                    </a:ln>
                  </pic:spPr>
                </pic:pic>
              </a:graphicData>
            </a:graphic>
          </wp:inline>
        </w:drawing>
      </w:r>
    </w:p>
    <w:p w:rsidR="009A7C7A" w:rsidRPr="009A7C7A" w:rsidRDefault="009A7C7A" w:rsidP="00786D52">
      <w:pPr>
        <w:pStyle w:val="Prrafodelista"/>
        <w:ind w:left="0"/>
        <w:jc w:val="both"/>
        <w:rPr>
          <w:b/>
        </w:rPr>
      </w:pPr>
      <w:r w:rsidRPr="009A7C7A">
        <w:rPr>
          <w:b/>
        </w:rPr>
        <w:t>Nota: Andenes o cultivo en terrazas en Cuzco, Perú</w:t>
      </w:r>
    </w:p>
    <w:p w:rsidR="00937451" w:rsidRDefault="009A7C7A" w:rsidP="00786D52">
      <w:pPr>
        <w:pStyle w:val="Prrafodelista"/>
        <w:ind w:left="0"/>
        <w:jc w:val="both"/>
      </w:pPr>
      <w:r>
        <w:rPr>
          <w:noProof/>
          <w:lang w:eastAsia="es-EC"/>
        </w:rPr>
        <w:drawing>
          <wp:inline distT="0" distB="0" distL="0" distR="0" wp14:anchorId="5E9B6A2D" wp14:editId="0B452B89">
            <wp:extent cx="5603240" cy="3731895"/>
            <wp:effectExtent l="0" t="0" r="0" b="1905"/>
            <wp:docPr id="14" name="Imagen 14" descr="C:\Users\Julio Cabezas\Desktop\800px-Bancales_en_B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lio Cabezas\Desktop\800px-Bancales_en_Bali.JP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603240" cy="3731895"/>
                    </a:xfrm>
                    <a:prstGeom prst="rect">
                      <a:avLst/>
                    </a:prstGeom>
                    <a:noFill/>
                    <a:ln>
                      <a:noFill/>
                    </a:ln>
                  </pic:spPr>
                </pic:pic>
              </a:graphicData>
            </a:graphic>
          </wp:inline>
        </w:drawing>
      </w:r>
    </w:p>
    <w:p w:rsidR="009A7C7A" w:rsidRPr="009A7C7A" w:rsidRDefault="009A7C7A" w:rsidP="00786D52">
      <w:pPr>
        <w:pStyle w:val="Prrafodelista"/>
        <w:ind w:left="0"/>
        <w:jc w:val="both"/>
        <w:rPr>
          <w:b/>
        </w:rPr>
      </w:pPr>
      <w:r w:rsidRPr="009A7C7A">
        <w:rPr>
          <w:b/>
        </w:rPr>
        <w:t xml:space="preserve">Nota: </w:t>
      </w:r>
      <w:r>
        <w:rPr>
          <w:b/>
        </w:rPr>
        <w:t xml:space="preserve">Bancales para el cultivo de arroz, en Bali </w:t>
      </w:r>
    </w:p>
    <w:p w:rsidR="00937451" w:rsidRDefault="00937451" w:rsidP="00786D52">
      <w:pPr>
        <w:pStyle w:val="Prrafodelista"/>
        <w:ind w:left="0" w:firstLine="22"/>
        <w:jc w:val="both"/>
      </w:pPr>
    </w:p>
    <w:p w:rsidR="00AB31EC" w:rsidRDefault="00AB31EC" w:rsidP="00D3582B">
      <w:pPr>
        <w:jc w:val="both"/>
      </w:pPr>
    </w:p>
    <w:p w:rsidR="0045754F" w:rsidRPr="006543D5" w:rsidRDefault="00A75D4E" w:rsidP="006543D5">
      <w:pPr>
        <w:pStyle w:val="Prrafodelista"/>
        <w:numPr>
          <w:ilvl w:val="0"/>
          <w:numId w:val="31"/>
        </w:numPr>
        <w:jc w:val="both"/>
        <w:rPr>
          <w:b/>
        </w:rPr>
      </w:pPr>
      <w:r w:rsidRPr="006543D5">
        <w:rPr>
          <w:b/>
        </w:rPr>
        <w:lastRenderedPageBreak/>
        <w:t>C</w:t>
      </w:r>
      <w:r w:rsidR="009A7C7A" w:rsidRPr="006543D5">
        <w:rPr>
          <w:b/>
        </w:rPr>
        <w:t>ultivo en camas</w:t>
      </w:r>
      <w:r w:rsidR="0045754F" w:rsidRPr="006543D5">
        <w:rPr>
          <w:b/>
        </w:rPr>
        <w:t xml:space="preserve"> profundas o doble excavación, camas </w:t>
      </w:r>
      <w:r w:rsidR="009A7C7A" w:rsidRPr="006543D5">
        <w:rPr>
          <w:b/>
        </w:rPr>
        <w:t>altas o camas calientes</w:t>
      </w:r>
      <w:r w:rsidR="006543D5" w:rsidRPr="006543D5">
        <w:rPr>
          <w:b/>
        </w:rPr>
        <w:t xml:space="preserve">: </w:t>
      </w:r>
      <w:r w:rsidR="0045754F">
        <w:t xml:space="preserve">Prácticas habituales en la horticultura ecológica que consiste en aflojar el suelo hasta una profundidad de al menos 30 cm (camas profundas o doble excavación) o elevar las camas de siembra hasta 50 cm sobre el nivel del suelo para rellenarlas con abonos orgánicos y/o animales (camas calientes), compost y otras enmiendas para favorecer el desarrollo de las raíces y mejorar la estructura y fertilidad del suelo. </w:t>
      </w:r>
    </w:p>
    <w:p w:rsidR="00857768" w:rsidRDefault="009B12BC" w:rsidP="00786D52">
      <w:pPr>
        <w:jc w:val="both"/>
      </w:pPr>
      <w:r>
        <w:rPr>
          <w:noProof/>
          <w:lang w:eastAsia="es-EC"/>
        </w:rPr>
        <w:drawing>
          <wp:inline distT="0" distB="0" distL="0" distR="0" wp14:anchorId="77A3E734" wp14:editId="65E9BE2F">
            <wp:extent cx="5610225" cy="4210050"/>
            <wp:effectExtent l="0" t="0" r="9525" b="0"/>
            <wp:docPr id="32" name="Imagen 32" descr="C:\Users\Julio Cabezas\Desktop\Modulo 12\Fotos módulo 12\cajones elevad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lio Cabezas\Desktop\Modulo 12\Fotos módulo 12\cajones elevados 2.jp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610225" cy="4210050"/>
                    </a:xfrm>
                    <a:prstGeom prst="rect">
                      <a:avLst/>
                    </a:prstGeom>
                    <a:noFill/>
                    <a:ln>
                      <a:noFill/>
                    </a:ln>
                  </pic:spPr>
                </pic:pic>
              </a:graphicData>
            </a:graphic>
          </wp:inline>
        </w:drawing>
      </w:r>
    </w:p>
    <w:p w:rsidR="0052412C" w:rsidRPr="009E301E" w:rsidRDefault="00EA36A7" w:rsidP="00786D52">
      <w:pPr>
        <w:jc w:val="both"/>
        <w:rPr>
          <w:b/>
        </w:rPr>
      </w:pPr>
      <w:r w:rsidRPr="00F22233">
        <w:rPr>
          <w:b/>
        </w:rPr>
        <w:t>Nota: Cultivo de hortalizas en camas altas</w:t>
      </w:r>
    </w:p>
    <w:p w:rsidR="0068562B" w:rsidRPr="00302FA8" w:rsidRDefault="00302FA8" w:rsidP="00302FA8">
      <w:pPr>
        <w:pStyle w:val="Ttulo3"/>
      </w:pPr>
      <w:r w:rsidRPr="00302FA8">
        <w:t>P</w:t>
      </w:r>
      <w:r w:rsidR="00A75D4E" w:rsidRPr="00302FA8">
        <w:t>rácticas de manejo de plagas,</w:t>
      </w:r>
      <w:r w:rsidRPr="00302FA8">
        <w:t xml:space="preserve"> enfermedades y malezas </w:t>
      </w:r>
    </w:p>
    <w:p w:rsidR="00302FA8" w:rsidRPr="00302FA8" w:rsidRDefault="00A75D4E" w:rsidP="00302FA8">
      <w:pPr>
        <w:pStyle w:val="Prrafodelista"/>
        <w:numPr>
          <w:ilvl w:val="0"/>
          <w:numId w:val="31"/>
        </w:numPr>
        <w:jc w:val="both"/>
        <w:rPr>
          <w:b/>
        </w:rPr>
      </w:pPr>
      <w:r w:rsidRPr="00302FA8">
        <w:rPr>
          <w:b/>
        </w:rPr>
        <w:t>Control químico</w:t>
      </w:r>
      <w:r w:rsidR="00302FA8">
        <w:rPr>
          <w:b/>
        </w:rPr>
        <w:t xml:space="preserve">: </w:t>
      </w:r>
      <w:r w:rsidR="0068562B">
        <w:t>Método de control de plagas, enfermedades y malezas que consiste en la aplicación sistemática de insumos de ori</w:t>
      </w:r>
      <w:r w:rsidR="00B258BB">
        <w:t xml:space="preserve">gen químico, como insecticidas, funguicidas y herbicidas. </w:t>
      </w:r>
    </w:p>
    <w:p w:rsidR="00302FA8" w:rsidRPr="00302FA8" w:rsidRDefault="00A75D4E" w:rsidP="00302FA8">
      <w:pPr>
        <w:pStyle w:val="Prrafodelista"/>
        <w:numPr>
          <w:ilvl w:val="0"/>
          <w:numId w:val="31"/>
        </w:numPr>
        <w:jc w:val="both"/>
        <w:rPr>
          <w:b/>
        </w:rPr>
      </w:pPr>
      <w:r w:rsidRPr="00302FA8">
        <w:rPr>
          <w:b/>
        </w:rPr>
        <w:t>Control biológico</w:t>
      </w:r>
      <w:r w:rsidR="00302FA8">
        <w:rPr>
          <w:b/>
        </w:rPr>
        <w:t xml:space="preserve">: </w:t>
      </w:r>
      <w:r w:rsidR="0064385C">
        <w:t>M</w:t>
      </w:r>
      <w:r w:rsidR="0064385C" w:rsidRPr="0064385C">
        <w:t xml:space="preserve">étodo de control de plagas, enfermedades y malezas que consiste en utilizar organismos vivos </w:t>
      </w:r>
      <w:r w:rsidR="0064385C">
        <w:t xml:space="preserve">(plantas, bacterias, hongos, virus, etc.) </w:t>
      </w:r>
      <w:r w:rsidR="0064385C" w:rsidRPr="0064385C">
        <w:t>con objeto de controlar las po</w:t>
      </w:r>
      <w:r w:rsidR="0064385C">
        <w:t xml:space="preserve">blaciones de otro organismo no deseado. </w:t>
      </w:r>
    </w:p>
    <w:p w:rsidR="00C624BC" w:rsidRPr="00C624BC" w:rsidRDefault="00B258BB" w:rsidP="00C624BC">
      <w:pPr>
        <w:pStyle w:val="Prrafodelista"/>
        <w:numPr>
          <w:ilvl w:val="0"/>
          <w:numId w:val="31"/>
        </w:numPr>
        <w:jc w:val="both"/>
        <w:rPr>
          <w:b/>
        </w:rPr>
      </w:pPr>
      <w:r w:rsidRPr="00302FA8">
        <w:rPr>
          <w:b/>
        </w:rPr>
        <w:t>Control mecánico y manual</w:t>
      </w:r>
      <w:r w:rsidR="00302FA8">
        <w:rPr>
          <w:b/>
        </w:rPr>
        <w:t xml:space="preserve">: </w:t>
      </w:r>
      <w:r>
        <w:t xml:space="preserve">Estas prácticas consisten en el uso de trampas para atraer plagas, animales o insectos portadores de enfermedades y retiro manual de los cultivos de plagas o malezas no deseadas. </w:t>
      </w:r>
    </w:p>
    <w:p w:rsidR="00133A19" w:rsidRPr="00C624BC" w:rsidRDefault="00A75D4E" w:rsidP="00C624BC">
      <w:pPr>
        <w:pStyle w:val="Prrafodelista"/>
        <w:numPr>
          <w:ilvl w:val="0"/>
          <w:numId w:val="31"/>
        </w:numPr>
        <w:jc w:val="both"/>
        <w:rPr>
          <w:b/>
        </w:rPr>
      </w:pPr>
      <w:r w:rsidRPr="00C624BC">
        <w:rPr>
          <w:b/>
        </w:rPr>
        <w:lastRenderedPageBreak/>
        <w:t>Manejo Integrado de Plagas (MIP)</w:t>
      </w:r>
      <w:r w:rsidR="00C624BC">
        <w:rPr>
          <w:b/>
        </w:rPr>
        <w:t>:</w:t>
      </w:r>
      <w:r w:rsidR="00C624BC">
        <w:t xml:space="preserve"> </w:t>
      </w:r>
      <w:r w:rsidR="0018530A">
        <w:t>E</w:t>
      </w:r>
      <w:r w:rsidR="0018530A" w:rsidRPr="0018530A">
        <w:t xml:space="preserve">strategia </w:t>
      </w:r>
      <w:r w:rsidR="0018530A">
        <w:t>de control de plagas, enfermedades y malezas</w:t>
      </w:r>
      <w:r w:rsidR="0018530A" w:rsidRPr="0018530A">
        <w:t xml:space="preserve"> que </w:t>
      </w:r>
      <w:r w:rsidR="0018530A">
        <w:t>combina el uso</w:t>
      </w:r>
      <w:r w:rsidR="0018530A" w:rsidRPr="0018530A">
        <w:t xml:space="preserve"> de </w:t>
      </w:r>
      <w:r w:rsidR="0018530A">
        <w:t xml:space="preserve">diferentes </w:t>
      </w:r>
      <w:r w:rsidR="0018530A" w:rsidRPr="0018530A">
        <w:t>métodos complementarios: físicos, mecánicos, químicos, biológicos, genéticos, legales y culturales para el control de plagas. Estos métodos se aplican en tres etapas: prevención, observación y aplicación. Es</w:t>
      </w:r>
      <w:r w:rsidR="0018530A">
        <w:t>te</w:t>
      </w:r>
      <w:r w:rsidR="0018530A" w:rsidRPr="0018530A">
        <w:t xml:space="preserve"> método</w:t>
      </w:r>
      <w:r w:rsidR="0018530A">
        <w:t xml:space="preserve"> busca</w:t>
      </w:r>
      <w:r w:rsidR="0018530A" w:rsidRPr="0018530A">
        <w:t xml:space="preserve"> reducir</w:t>
      </w:r>
      <w:r w:rsidR="0018530A">
        <w:t xml:space="preserve"> al mínimo</w:t>
      </w:r>
      <w:r w:rsidR="0018530A" w:rsidRPr="0018530A">
        <w:t xml:space="preserve"> o eli</w:t>
      </w:r>
      <w:r w:rsidR="0018530A">
        <w:t>minar el uso de plaguicidas y</w:t>
      </w:r>
      <w:r w:rsidR="0018530A" w:rsidRPr="0018530A">
        <w:t xml:space="preserve"> minimizar el impacto </w:t>
      </w:r>
      <w:r w:rsidR="0018530A">
        <w:t xml:space="preserve">de la agricultura </w:t>
      </w:r>
      <w:r w:rsidR="0018530A" w:rsidRPr="0018530A">
        <w:t>al medio ambiente.</w:t>
      </w:r>
    </w:p>
    <w:p w:rsidR="00826A5B" w:rsidRDefault="00826A5B" w:rsidP="00770336">
      <w:pPr>
        <w:pStyle w:val="Prrafodelista"/>
        <w:ind w:left="1440"/>
        <w:jc w:val="both"/>
      </w:pPr>
    </w:p>
    <w:p w:rsidR="00133A19" w:rsidRDefault="002428F2" w:rsidP="00DC5B56">
      <w:pPr>
        <w:pStyle w:val="Prrafodelista"/>
        <w:ind w:left="0"/>
        <w:jc w:val="both"/>
      </w:pPr>
      <w:r w:rsidRPr="002428F2">
        <w:rPr>
          <w:noProof/>
          <w:lang w:eastAsia="es-EC"/>
        </w:rPr>
        <w:drawing>
          <wp:inline distT="0" distB="0" distL="0" distR="0" wp14:anchorId="5331FA7F" wp14:editId="3F63C9C8">
            <wp:extent cx="5612130" cy="3086100"/>
            <wp:effectExtent l="0" t="0" r="7620" b="0"/>
            <wp:docPr id="21"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54" cstate="email">
                      <a:extLst>
                        <a:ext uri="{28A0092B-C50C-407E-A947-70E740481C1C}">
                          <a14:useLocalDpi xmlns:a14="http://schemas.microsoft.com/office/drawing/2010/main"/>
                        </a:ext>
                      </a:extLst>
                    </a:blip>
                    <a:srcRect/>
                    <a:stretch>
                      <a:fillRect/>
                    </a:stretch>
                  </pic:blipFill>
                  <pic:spPr>
                    <a:xfrm>
                      <a:off x="0" y="0"/>
                      <a:ext cx="5612130" cy="3086100"/>
                    </a:xfrm>
                    <a:prstGeom prst="rect">
                      <a:avLst/>
                    </a:prstGeom>
                  </pic:spPr>
                </pic:pic>
              </a:graphicData>
            </a:graphic>
          </wp:inline>
        </w:drawing>
      </w:r>
    </w:p>
    <w:p w:rsidR="00205D6C" w:rsidRDefault="002428F2" w:rsidP="00A320ED">
      <w:pPr>
        <w:pStyle w:val="Prrafodelista"/>
        <w:ind w:left="0"/>
        <w:jc w:val="both"/>
      </w:pPr>
      <w:r>
        <w:t xml:space="preserve">Nota: Ejemplo de control mecánico con una trampa amarilla con sustancia pegajosa para atrapar insectos en un cultivo de maíz, en Galápagos. </w:t>
      </w:r>
    </w:p>
    <w:p w:rsidR="00A75D4E" w:rsidRPr="00BD6184" w:rsidRDefault="00BD6184" w:rsidP="00BD6184">
      <w:pPr>
        <w:pStyle w:val="Ttulo3"/>
      </w:pPr>
      <w:r w:rsidRPr="00BD6184">
        <w:t>P</w:t>
      </w:r>
      <w:r w:rsidR="00A75D4E" w:rsidRPr="00BD6184">
        <w:t xml:space="preserve">rácticas agroforestales </w:t>
      </w:r>
    </w:p>
    <w:p w:rsidR="002B5079" w:rsidRPr="007041F4" w:rsidRDefault="00A75D4E" w:rsidP="007041F4">
      <w:pPr>
        <w:pStyle w:val="Prrafodelista"/>
        <w:numPr>
          <w:ilvl w:val="0"/>
          <w:numId w:val="32"/>
        </w:numPr>
        <w:jc w:val="both"/>
        <w:rPr>
          <w:b/>
        </w:rPr>
      </w:pPr>
      <w:r w:rsidRPr="00BD6184">
        <w:rPr>
          <w:b/>
        </w:rPr>
        <w:t>Cercas, barreras vivas, cortinas rompevientos</w:t>
      </w:r>
      <w:r w:rsidR="00BD6184" w:rsidRPr="00BD6184">
        <w:rPr>
          <w:b/>
        </w:rPr>
        <w:t xml:space="preserve">: </w:t>
      </w:r>
      <w:r w:rsidR="002B5079">
        <w:t>Prácticas agroforestales que consisten en incorporar a los cultivos especies perennes (normalmente una combinación de arbustivas y árboles) con diferentes objetivos como reducir el impacto del viento en los cultivos, proteger a los cultivos creando microclimas, mejorar la retención de humedad en el suelo, generar materia orgánica, crear un hábitat adecuado para atraer insectos y animales benéficos para los cultivos, entre otros.</w:t>
      </w:r>
    </w:p>
    <w:p w:rsidR="0039361B" w:rsidRDefault="0039361B" w:rsidP="00480E16">
      <w:pPr>
        <w:jc w:val="both"/>
      </w:pPr>
    </w:p>
    <w:p w:rsidR="0039361B" w:rsidRDefault="0039361B" w:rsidP="0039361B">
      <w:pPr>
        <w:jc w:val="both"/>
      </w:pPr>
      <w:r>
        <w:rPr>
          <w:noProof/>
          <w:lang w:eastAsia="es-EC"/>
        </w:rPr>
        <w:lastRenderedPageBreak/>
        <w:drawing>
          <wp:inline distT="0" distB="0" distL="0" distR="0" wp14:anchorId="7240C9DB" wp14:editId="3A8CCC59">
            <wp:extent cx="4967785" cy="3725839"/>
            <wp:effectExtent l="0" t="0" r="4445" b="8255"/>
            <wp:docPr id="30" name="Imagen 30" descr="C:\Users\Julio Cabezas\Desktop\Rotbuchenhecke_in_der_Eif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lio Cabezas\Desktop\Rotbuchenhecke_in_der_Eifel.jp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4980428" cy="3735321"/>
                    </a:xfrm>
                    <a:prstGeom prst="rect">
                      <a:avLst/>
                    </a:prstGeom>
                    <a:noFill/>
                    <a:ln>
                      <a:noFill/>
                    </a:ln>
                  </pic:spPr>
                </pic:pic>
              </a:graphicData>
            </a:graphic>
          </wp:inline>
        </w:drawing>
      </w:r>
    </w:p>
    <w:p w:rsidR="00A708B1" w:rsidRDefault="00B73A94" w:rsidP="00A708B1">
      <w:pPr>
        <w:jc w:val="both"/>
      </w:pPr>
      <w:r>
        <w:t xml:space="preserve">Nota: ejemplo de cerca </w:t>
      </w:r>
      <w:r w:rsidR="00DF0534">
        <w:t xml:space="preserve">o barrera </w:t>
      </w:r>
      <w:r>
        <w:t>viva para la subdivisión de potreros</w:t>
      </w:r>
      <w:r w:rsidR="00E5402C">
        <w:t xml:space="preserve"> que además provee de sobra para los animales. </w:t>
      </w:r>
    </w:p>
    <w:p w:rsidR="00601E47" w:rsidRDefault="00DF0534" w:rsidP="00A708B1">
      <w:pPr>
        <w:jc w:val="both"/>
      </w:pPr>
      <w:r>
        <w:rPr>
          <w:noProof/>
          <w:lang w:eastAsia="es-EC"/>
        </w:rPr>
        <w:drawing>
          <wp:inline distT="0" distB="0" distL="0" distR="0" wp14:anchorId="46883A7D" wp14:editId="7338A42D">
            <wp:extent cx="5186149" cy="3337098"/>
            <wp:effectExtent l="0" t="0" r="0" b="0"/>
            <wp:docPr id="31" name="Imagen 31" descr="C:\Users\Julio Cabezas\Desktop\top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ulio Cabezas\Desktop\toppic2.jp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196176" cy="3343550"/>
                    </a:xfrm>
                    <a:prstGeom prst="rect">
                      <a:avLst/>
                    </a:prstGeom>
                    <a:noFill/>
                    <a:ln>
                      <a:noFill/>
                    </a:ln>
                  </pic:spPr>
                </pic:pic>
              </a:graphicData>
            </a:graphic>
          </wp:inline>
        </w:drawing>
      </w:r>
    </w:p>
    <w:p w:rsidR="00601E47" w:rsidRDefault="00DF0534" w:rsidP="00A708B1">
      <w:pPr>
        <w:jc w:val="both"/>
      </w:pPr>
      <w:r>
        <w:t xml:space="preserve">Nota: ejemplo de cortinas o barreras rompevientos para proteger cultivos anuales. </w:t>
      </w:r>
    </w:p>
    <w:p w:rsidR="000C124C" w:rsidRPr="000C124C" w:rsidRDefault="00D26179" w:rsidP="000C124C">
      <w:pPr>
        <w:pStyle w:val="Prrafodelista"/>
        <w:numPr>
          <w:ilvl w:val="0"/>
          <w:numId w:val="32"/>
        </w:numPr>
        <w:jc w:val="both"/>
        <w:rPr>
          <w:b/>
        </w:rPr>
      </w:pPr>
      <w:r w:rsidRPr="006019E5">
        <w:rPr>
          <w:b/>
        </w:rPr>
        <w:lastRenderedPageBreak/>
        <w:t xml:space="preserve">Sistemas agroforestales </w:t>
      </w:r>
      <w:r w:rsidR="00A75D4E" w:rsidRPr="006019E5">
        <w:rPr>
          <w:b/>
        </w:rPr>
        <w:t xml:space="preserve">(Silvopastoriles, agrosilviculturales, </w:t>
      </w:r>
      <w:r w:rsidR="001B261F" w:rsidRPr="006019E5">
        <w:rPr>
          <w:b/>
        </w:rPr>
        <w:t>etc.)</w:t>
      </w:r>
      <w:r w:rsidR="006019E5">
        <w:rPr>
          <w:b/>
        </w:rPr>
        <w:t xml:space="preserve">: </w:t>
      </w:r>
      <w:r w:rsidR="001B261F" w:rsidRPr="006019E5">
        <w:rPr>
          <w:rFonts w:cstheme="minorHAnsi"/>
          <w:bCs/>
          <w:spacing w:val="-1"/>
          <w:lang w:val="es-ES_tradnl"/>
        </w:rPr>
        <w:t xml:space="preserve">Sistemas de uso de la tierra y tecnologías donde se combina el uso de plantas leñosas perennes con cultivos y/o animales en la misma unidad productiva, en diferentes arreglos espaciales o secuencias temporales. En los sistemas agroforestales existen interacciones tanto ecológicas como económicas entre sus diferentes componentes. </w:t>
      </w:r>
    </w:p>
    <w:p w:rsidR="000C124C" w:rsidRPr="000C124C" w:rsidRDefault="000C124C" w:rsidP="000C124C">
      <w:pPr>
        <w:pStyle w:val="Prrafodelista"/>
        <w:jc w:val="both"/>
        <w:rPr>
          <w:b/>
        </w:rPr>
      </w:pPr>
    </w:p>
    <w:p w:rsidR="001B261F" w:rsidRPr="000C124C" w:rsidRDefault="001B261F" w:rsidP="000C124C">
      <w:pPr>
        <w:pStyle w:val="Prrafodelista"/>
        <w:jc w:val="both"/>
        <w:rPr>
          <w:b/>
        </w:rPr>
      </w:pPr>
      <w:r w:rsidRPr="000C124C">
        <w:rPr>
          <w:rFonts w:cstheme="minorHAnsi"/>
          <w:bCs/>
          <w:spacing w:val="-1"/>
          <w:lang w:val="es-ES_tradnl"/>
        </w:rPr>
        <w:t xml:space="preserve">Los sistemas agroforestales se pueden clasificar según sus componentes: </w:t>
      </w:r>
    </w:p>
    <w:p w:rsidR="001B261F" w:rsidRPr="00DC5F83" w:rsidRDefault="001B261F" w:rsidP="00DC5F83">
      <w:pPr>
        <w:pStyle w:val="Prrafodelista"/>
        <w:numPr>
          <w:ilvl w:val="1"/>
          <w:numId w:val="32"/>
        </w:numPr>
        <w:spacing w:after="160" w:line="360" w:lineRule="auto"/>
        <w:jc w:val="both"/>
        <w:rPr>
          <w:rFonts w:cstheme="minorHAnsi"/>
          <w:bCs/>
          <w:spacing w:val="-1"/>
        </w:rPr>
      </w:pPr>
      <w:r w:rsidRPr="00DC5F83">
        <w:rPr>
          <w:rFonts w:cstheme="minorHAnsi"/>
          <w:bCs/>
          <w:spacing w:val="-1"/>
        </w:rPr>
        <w:t xml:space="preserve">Agrosilviculturales: cultivos (incluyendo arbustos, plantas herbáceas, rastreras, trepadoras, etc.) y árboles </w:t>
      </w:r>
    </w:p>
    <w:p w:rsidR="001B261F" w:rsidRPr="00DC5F83" w:rsidRDefault="001B261F" w:rsidP="00DC5F83">
      <w:pPr>
        <w:pStyle w:val="Prrafodelista"/>
        <w:numPr>
          <w:ilvl w:val="1"/>
          <w:numId w:val="32"/>
        </w:numPr>
        <w:spacing w:after="160" w:line="360" w:lineRule="auto"/>
        <w:jc w:val="both"/>
        <w:rPr>
          <w:rFonts w:cstheme="minorHAnsi"/>
          <w:bCs/>
          <w:spacing w:val="-1"/>
        </w:rPr>
      </w:pPr>
      <w:r w:rsidRPr="00DC5F83">
        <w:rPr>
          <w:rFonts w:cstheme="minorHAnsi"/>
          <w:bCs/>
          <w:spacing w:val="-1"/>
        </w:rPr>
        <w:t xml:space="preserve">Silvopastoriles: pastos, animales y árboles </w:t>
      </w:r>
    </w:p>
    <w:p w:rsidR="001B261F" w:rsidRPr="00DC5F83" w:rsidRDefault="001B261F" w:rsidP="00DC5F83">
      <w:pPr>
        <w:pStyle w:val="Prrafodelista"/>
        <w:numPr>
          <w:ilvl w:val="1"/>
          <w:numId w:val="32"/>
        </w:numPr>
        <w:spacing w:after="160" w:line="360" w:lineRule="auto"/>
        <w:jc w:val="both"/>
        <w:rPr>
          <w:rFonts w:cstheme="minorHAnsi"/>
          <w:bCs/>
          <w:spacing w:val="-1"/>
        </w:rPr>
      </w:pPr>
      <w:r w:rsidRPr="00DC5F83">
        <w:rPr>
          <w:rFonts w:cstheme="minorHAnsi"/>
          <w:bCs/>
          <w:spacing w:val="-1"/>
        </w:rPr>
        <w:t>Agrosilvopastoriles: cultivos, pastos, animales y árboles</w:t>
      </w:r>
    </w:p>
    <w:p w:rsidR="002B5079" w:rsidRPr="00DC5F83" w:rsidRDefault="001B261F" w:rsidP="00DC5F83">
      <w:pPr>
        <w:pStyle w:val="Prrafodelista"/>
        <w:numPr>
          <w:ilvl w:val="1"/>
          <w:numId w:val="32"/>
        </w:numPr>
        <w:spacing w:after="160" w:line="360" w:lineRule="auto"/>
        <w:jc w:val="both"/>
        <w:rPr>
          <w:rFonts w:cstheme="minorHAnsi"/>
          <w:bCs/>
          <w:spacing w:val="-1"/>
        </w:rPr>
      </w:pPr>
      <w:r w:rsidRPr="00DC5F83">
        <w:rPr>
          <w:rFonts w:cstheme="minorHAnsi"/>
          <w:bCs/>
          <w:spacing w:val="-1"/>
        </w:rPr>
        <w:t>Sistemas de producción forestal de multipropósito: en los que las especies forestales se regeneran y manejan para producir no sólo madera, sino también hojas y/o frutas que son apropiadas para alimento y/o forraje.</w:t>
      </w:r>
      <w:r w:rsidRPr="00D26179">
        <w:rPr>
          <w:rStyle w:val="Refdenotaalpie"/>
          <w:rFonts w:cstheme="minorHAnsi"/>
          <w:bCs/>
          <w:spacing w:val="-1"/>
        </w:rPr>
        <w:footnoteReference w:id="3"/>
      </w:r>
    </w:p>
    <w:p w:rsidR="00A708B1" w:rsidRPr="00A708B1" w:rsidRDefault="00965FEC" w:rsidP="00A708B1">
      <w:pPr>
        <w:spacing w:after="160" w:line="360" w:lineRule="auto"/>
        <w:jc w:val="both"/>
        <w:rPr>
          <w:rFonts w:cstheme="minorHAnsi"/>
          <w:bCs/>
          <w:spacing w:val="-1"/>
        </w:rPr>
      </w:pPr>
      <w:r>
        <w:rPr>
          <w:noProof/>
          <w:lang w:eastAsia="es-EC"/>
        </w:rPr>
        <w:drawing>
          <wp:inline distT="0" distB="0" distL="0" distR="0" wp14:anchorId="5EFF3939" wp14:editId="004328B0">
            <wp:extent cx="5337494" cy="2819400"/>
            <wp:effectExtent l="0" t="0" r="0" b="0"/>
            <wp:docPr id="9026" name="Imagen 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5348388" cy="2825154"/>
                    </a:xfrm>
                    <a:prstGeom prst="rect">
                      <a:avLst/>
                    </a:prstGeom>
                    <a:ln>
                      <a:noFill/>
                    </a:ln>
                    <a:extLst>
                      <a:ext uri="{53640926-AAD7-44D8-BBD7-CCE9431645EC}">
                        <a14:shadowObscured xmlns:a14="http://schemas.microsoft.com/office/drawing/2010/main"/>
                      </a:ext>
                    </a:extLst>
                  </pic:spPr>
                </pic:pic>
              </a:graphicData>
            </a:graphic>
          </wp:inline>
        </w:drawing>
      </w:r>
    </w:p>
    <w:p w:rsidR="00857A46" w:rsidRDefault="00170F4A" w:rsidP="00786D52">
      <w:pPr>
        <w:spacing w:after="160" w:line="360" w:lineRule="auto"/>
        <w:jc w:val="both"/>
        <w:rPr>
          <w:rFonts w:cstheme="minorHAnsi"/>
          <w:bCs/>
          <w:spacing w:val="-1"/>
        </w:rPr>
      </w:pPr>
      <w:r w:rsidRPr="00D26179">
        <w:rPr>
          <w:rFonts w:cstheme="minorHAnsi"/>
          <w:bCs/>
          <w:spacing w:val="-1"/>
        </w:rPr>
        <w:t>En Ecuador, muchas de las prácticas de la agricultura tradicional de los pueblos indígenas</w:t>
      </w:r>
      <w:r w:rsidR="00605889" w:rsidRPr="00D26179">
        <w:rPr>
          <w:rFonts w:cstheme="minorHAnsi"/>
          <w:bCs/>
          <w:spacing w:val="-1"/>
        </w:rPr>
        <w:t xml:space="preserve"> en las regiones tropicales</w:t>
      </w:r>
      <w:r w:rsidRPr="00D26179">
        <w:rPr>
          <w:rFonts w:cstheme="minorHAnsi"/>
          <w:bCs/>
          <w:spacing w:val="-1"/>
        </w:rPr>
        <w:t xml:space="preserve"> –</w:t>
      </w:r>
      <w:r w:rsidR="00605889" w:rsidRPr="00D26179">
        <w:rPr>
          <w:rFonts w:cstheme="minorHAnsi"/>
          <w:bCs/>
          <w:spacing w:val="-1"/>
        </w:rPr>
        <w:t>sobre todo</w:t>
      </w:r>
      <w:r w:rsidRPr="00D26179">
        <w:rPr>
          <w:rFonts w:cstheme="minorHAnsi"/>
          <w:bCs/>
          <w:spacing w:val="-1"/>
        </w:rPr>
        <w:t xml:space="preserve"> en la Amazonía- se consideran sistemas agroforestales como la chakra amazónica, </w:t>
      </w:r>
      <w:r w:rsidR="00605889" w:rsidRPr="00D26179">
        <w:rPr>
          <w:rFonts w:cstheme="minorHAnsi"/>
          <w:bCs/>
          <w:spacing w:val="-1"/>
        </w:rPr>
        <w:t>Aja shuar, etc.</w:t>
      </w:r>
    </w:p>
    <w:p w:rsidR="00952D3E" w:rsidRDefault="00952D3E" w:rsidP="00786D52">
      <w:pPr>
        <w:spacing w:after="160" w:line="360" w:lineRule="auto"/>
        <w:jc w:val="both"/>
        <w:rPr>
          <w:rFonts w:cstheme="minorHAnsi"/>
          <w:bCs/>
          <w:spacing w:val="-1"/>
        </w:rPr>
      </w:pPr>
      <w:r>
        <w:rPr>
          <w:rFonts w:cstheme="minorHAnsi"/>
          <w:bCs/>
          <w:noProof/>
          <w:spacing w:val="-1"/>
          <w:lang w:eastAsia="es-EC"/>
        </w:rPr>
        <w:lastRenderedPageBreak/>
        <w:drawing>
          <wp:inline distT="0" distB="0" distL="0" distR="0" wp14:anchorId="2B7C8769" wp14:editId="636385B6">
            <wp:extent cx="4872251" cy="3662955"/>
            <wp:effectExtent l="0" t="0" r="5080" b="0"/>
            <wp:docPr id="33" name="Imagen 33" descr="C:\Users\Julio Cabezas\Desktop\aja-shu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ulio Cabezas\Desktop\aja-shuar-1.jp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4872316" cy="3663004"/>
                    </a:xfrm>
                    <a:prstGeom prst="rect">
                      <a:avLst/>
                    </a:prstGeom>
                    <a:noFill/>
                    <a:ln>
                      <a:noFill/>
                    </a:ln>
                  </pic:spPr>
                </pic:pic>
              </a:graphicData>
            </a:graphic>
          </wp:inline>
        </w:drawing>
      </w:r>
    </w:p>
    <w:p w:rsidR="00952D3E" w:rsidRDefault="00952D3E" w:rsidP="00786D52">
      <w:pPr>
        <w:spacing w:after="160" w:line="360" w:lineRule="auto"/>
        <w:jc w:val="both"/>
        <w:rPr>
          <w:rFonts w:cstheme="minorHAnsi"/>
          <w:bCs/>
          <w:spacing w:val="-1"/>
        </w:rPr>
      </w:pPr>
      <w:r>
        <w:rPr>
          <w:rFonts w:cstheme="minorHAnsi"/>
          <w:bCs/>
          <w:spacing w:val="-1"/>
        </w:rPr>
        <w:t xml:space="preserve">Nota: </w:t>
      </w:r>
      <w:r w:rsidR="007F1899">
        <w:rPr>
          <w:rFonts w:cstheme="minorHAnsi"/>
          <w:bCs/>
          <w:spacing w:val="-1"/>
        </w:rPr>
        <w:t>Ejemplo de un sistema agroforestal multipropósito y multi-estrato</w:t>
      </w:r>
      <w:r w:rsidR="00E976E0">
        <w:rPr>
          <w:rFonts w:cstheme="minorHAnsi"/>
          <w:bCs/>
          <w:spacing w:val="-1"/>
        </w:rPr>
        <w:t xml:space="preserve"> tradicional</w:t>
      </w:r>
      <w:r w:rsidR="007F1899">
        <w:rPr>
          <w:rFonts w:cstheme="minorHAnsi"/>
          <w:bCs/>
          <w:spacing w:val="-1"/>
        </w:rPr>
        <w:t>, el Aja Shuar</w:t>
      </w:r>
      <w:r w:rsidR="00E976E0">
        <w:rPr>
          <w:rFonts w:cstheme="minorHAnsi"/>
          <w:bCs/>
          <w:spacing w:val="-1"/>
        </w:rPr>
        <w:t>,</w:t>
      </w:r>
      <w:r w:rsidR="007F1899">
        <w:rPr>
          <w:rFonts w:cstheme="minorHAnsi"/>
          <w:bCs/>
          <w:spacing w:val="-1"/>
        </w:rPr>
        <w:t xml:space="preserve"> en la </w:t>
      </w:r>
      <w:r w:rsidR="00E976E0">
        <w:rPr>
          <w:rFonts w:cstheme="minorHAnsi"/>
          <w:bCs/>
          <w:spacing w:val="-1"/>
        </w:rPr>
        <w:t>Amazonía</w:t>
      </w:r>
      <w:r w:rsidR="007F1899">
        <w:rPr>
          <w:rFonts w:cstheme="minorHAnsi"/>
          <w:bCs/>
          <w:spacing w:val="-1"/>
        </w:rPr>
        <w:t xml:space="preserve"> ecuatoriana. </w:t>
      </w:r>
    </w:p>
    <w:p w:rsidR="00857A46" w:rsidRDefault="00857A46" w:rsidP="00786D52">
      <w:pPr>
        <w:spacing w:after="160" w:line="360" w:lineRule="auto"/>
        <w:jc w:val="both"/>
        <w:rPr>
          <w:rFonts w:cstheme="minorHAnsi"/>
          <w:bCs/>
          <w:spacing w:val="-1"/>
        </w:rPr>
      </w:pPr>
      <w:r>
        <w:rPr>
          <w:rFonts w:cs="Arial"/>
          <w:bCs/>
          <w:noProof/>
          <w:color w:val="FF0000"/>
          <w:spacing w:val="-1"/>
          <w:lang w:eastAsia="es-EC"/>
        </w:rPr>
        <w:drawing>
          <wp:inline distT="0" distB="0" distL="0" distR="0" wp14:anchorId="7C0D72AD" wp14:editId="2AF555B4">
            <wp:extent cx="4749421" cy="3237700"/>
            <wp:effectExtent l="0" t="0" r="0" b="1270"/>
            <wp:docPr id="9023" name="Imagen 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4757429" cy="3243159"/>
                    </a:xfrm>
                    <a:prstGeom prst="rect">
                      <a:avLst/>
                    </a:prstGeom>
                    <a:noFill/>
                    <a:ln>
                      <a:noFill/>
                    </a:ln>
                  </pic:spPr>
                </pic:pic>
              </a:graphicData>
            </a:graphic>
          </wp:inline>
        </w:drawing>
      </w:r>
    </w:p>
    <w:p w:rsidR="003B3129" w:rsidRPr="00D26179" w:rsidRDefault="003B3129" w:rsidP="00786D52">
      <w:pPr>
        <w:spacing w:after="160" w:line="360" w:lineRule="auto"/>
        <w:jc w:val="both"/>
        <w:rPr>
          <w:rFonts w:cstheme="minorHAnsi"/>
          <w:bCs/>
          <w:spacing w:val="-1"/>
        </w:rPr>
      </w:pPr>
      <w:r>
        <w:rPr>
          <w:rFonts w:cstheme="minorHAnsi"/>
          <w:bCs/>
          <w:spacing w:val="-1"/>
        </w:rPr>
        <w:t xml:space="preserve">Nota: ejemplo de </w:t>
      </w:r>
      <w:r w:rsidR="001315A7">
        <w:rPr>
          <w:rFonts w:cstheme="minorHAnsi"/>
          <w:bCs/>
          <w:spacing w:val="-1"/>
        </w:rPr>
        <w:t xml:space="preserve">un </w:t>
      </w:r>
      <w:r>
        <w:rPr>
          <w:rFonts w:cstheme="minorHAnsi"/>
          <w:bCs/>
          <w:spacing w:val="-1"/>
        </w:rPr>
        <w:t xml:space="preserve">sistema </w:t>
      </w:r>
      <w:r w:rsidR="001315A7">
        <w:rPr>
          <w:rFonts w:cstheme="minorHAnsi"/>
          <w:bCs/>
          <w:spacing w:val="-1"/>
        </w:rPr>
        <w:t>agrosilvopastoril o c</w:t>
      </w:r>
      <w:r>
        <w:rPr>
          <w:rFonts w:cstheme="minorHAnsi"/>
          <w:bCs/>
          <w:spacing w:val="-1"/>
        </w:rPr>
        <w:t xml:space="preserve">ultivo en callejones </w:t>
      </w:r>
    </w:p>
    <w:p w:rsidR="00857A46" w:rsidRPr="00F54029" w:rsidRDefault="00A75D4E" w:rsidP="00F54029">
      <w:pPr>
        <w:pStyle w:val="Prrafodelista"/>
        <w:numPr>
          <w:ilvl w:val="0"/>
          <w:numId w:val="32"/>
        </w:numPr>
        <w:jc w:val="both"/>
        <w:rPr>
          <w:rFonts w:cstheme="minorHAnsi"/>
          <w:b/>
        </w:rPr>
      </w:pPr>
      <w:r w:rsidRPr="00F54029">
        <w:rPr>
          <w:rFonts w:cstheme="minorHAnsi"/>
          <w:b/>
        </w:rPr>
        <w:lastRenderedPageBreak/>
        <w:t>Reforestación</w:t>
      </w:r>
      <w:r w:rsidR="00087445" w:rsidRPr="00F54029">
        <w:rPr>
          <w:rFonts w:cstheme="minorHAnsi"/>
          <w:b/>
        </w:rPr>
        <w:t xml:space="preserve"> de fuentes de agua o de ribera</w:t>
      </w:r>
      <w:r w:rsidR="00F54029" w:rsidRPr="00F54029">
        <w:rPr>
          <w:rFonts w:cstheme="minorHAnsi"/>
          <w:b/>
        </w:rPr>
        <w:t xml:space="preserve">: </w:t>
      </w:r>
      <w:r w:rsidR="00DB3943" w:rsidRPr="00F54029">
        <w:rPr>
          <w:rFonts w:cstheme="minorHAnsi"/>
        </w:rPr>
        <w:t xml:space="preserve">Prácticas de conservación que consisten en enriquecer la vegetación con especies nativas y adecuadas para proteger las riberas de los ríos de la erosión y para permitir la recarga de los acuíferos en las fuentes de agua. </w:t>
      </w:r>
    </w:p>
    <w:p w:rsidR="00857A46" w:rsidRDefault="00857A46" w:rsidP="00857A46">
      <w:pPr>
        <w:pStyle w:val="Prrafodelista"/>
        <w:ind w:left="0"/>
        <w:jc w:val="both"/>
        <w:rPr>
          <w:rFonts w:cstheme="minorHAnsi"/>
        </w:rPr>
      </w:pPr>
      <w:r>
        <w:rPr>
          <w:noProof/>
          <w:color w:val="FF0000"/>
          <w:lang w:eastAsia="es-EC"/>
        </w:rPr>
        <w:drawing>
          <wp:inline distT="0" distB="0" distL="0" distR="0" wp14:anchorId="20E5A1CD" wp14:editId="247CECEC">
            <wp:extent cx="5308978" cy="2478126"/>
            <wp:effectExtent l="0" t="0" r="6350" b="0"/>
            <wp:docPr id="9024" name="Imagen 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326720" cy="2486408"/>
                    </a:xfrm>
                    <a:prstGeom prst="rect">
                      <a:avLst/>
                    </a:prstGeom>
                    <a:noFill/>
                    <a:ln>
                      <a:noFill/>
                    </a:ln>
                  </pic:spPr>
                </pic:pic>
              </a:graphicData>
            </a:graphic>
          </wp:inline>
        </w:drawing>
      </w:r>
    </w:p>
    <w:p w:rsidR="003622D0" w:rsidRDefault="003622D0" w:rsidP="00857A46">
      <w:pPr>
        <w:pStyle w:val="Prrafodelista"/>
        <w:ind w:left="0"/>
        <w:jc w:val="both"/>
        <w:rPr>
          <w:rFonts w:cstheme="minorHAnsi"/>
        </w:rPr>
      </w:pPr>
      <w:r>
        <w:rPr>
          <w:rFonts w:cstheme="minorHAnsi"/>
        </w:rPr>
        <w:t>Nota: Ejemplo de cortinas rompevientos</w:t>
      </w:r>
      <w:r w:rsidR="00450793">
        <w:rPr>
          <w:rFonts w:cstheme="minorHAnsi"/>
        </w:rPr>
        <w:t xml:space="preserve"> protegiendo un cultivo anual</w:t>
      </w:r>
      <w:r>
        <w:rPr>
          <w:rFonts w:cstheme="minorHAnsi"/>
        </w:rPr>
        <w:t xml:space="preserve"> y bosquetes de amortiguamiento para la conservación de riberas.  </w:t>
      </w:r>
    </w:p>
    <w:p w:rsidR="00A75D4E" w:rsidRPr="00F54029" w:rsidRDefault="00F54029" w:rsidP="00F54029">
      <w:pPr>
        <w:pStyle w:val="Ttulo3"/>
      </w:pPr>
      <w:r w:rsidRPr="00F54029">
        <w:t>P</w:t>
      </w:r>
      <w:r w:rsidR="00A75D4E" w:rsidRPr="00F54029">
        <w:t xml:space="preserve">rácticas de reciclaje de recursos </w:t>
      </w:r>
      <w:r w:rsidRPr="00F54029">
        <w:t xml:space="preserve">naturales </w:t>
      </w:r>
    </w:p>
    <w:p w:rsidR="00133691" w:rsidRPr="00F54029" w:rsidRDefault="003348C3" w:rsidP="00F54029">
      <w:pPr>
        <w:pStyle w:val="Prrafodelista"/>
        <w:numPr>
          <w:ilvl w:val="0"/>
          <w:numId w:val="32"/>
        </w:numPr>
        <w:jc w:val="both"/>
        <w:rPr>
          <w:rFonts w:cstheme="minorHAnsi"/>
        </w:rPr>
      </w:pPr>
      <w:r w:rsidRPr="00F54029">
        <w:rPr>
          <w:rFonts w:cstheme="minorHAnsi"/>
          <w:b/>
        </w:rPr>
        <w:t>Biodigestor</w:t>
      </w:r>
      <w:r w:rsidR="00F54029" w:rsidRPr="00F54029">
        <w:rPr>
          <w:rFonts w:cstheme="minorHAnsi"/>
          <w:b/>
        </w:rPr>
        <w:t>:</w:t>
      </w:r>
      <w:r w:rsidR="00F54029" w:rsidRPr="00F54029">
        <w:rPr>
          <w:rFonts w:cstheme="minorHAnsi"/>
        </w:rPr>
        <w:t xml:space="preserve"> </w:t>
      </w:r>
      <w:r w:rsidR="00C16621" w:rsidRPr="00F54029">
        <w:rPr>
          <w:rFonts w:cstheme="minorHAnsi"/>
        </w:rPr>
        <w:t>C</w:t>
      </w:r>
      <w:r w:rsidRPr="00F54029">
        <w:rPr>
          <w:rFonts w:cstheme="minorHAnsi"/>
        </w:rPr>
        <w:t xml:space="preserve">ontenedor cerrado, hermético e impermeable (llamado reactor), </w:t>
      </w:r>
      <w:r w:rsidR="00C16621" w:rsidRPr="00F54029">
        <w:rPr>
          <w:rFonts w:cstheme="minorHAnsi"/>
        </w:rPr>
        <w:t xml:space="preserve">donde </w:t>
      </w:r>
      <w:r w:rsidRPr="00F54029">
        <w:rPr>
          <w:rFonts w:cstheme="minorHAnsi"/>
        </w:rPr>
        <w:t xml:space="preserve">se deposita materia orgánica </w:t>
      </w:r>
      <w:r w:rsidR="00C16621" w:rsidRPr="00F54029">
        <w:rPr>
          <w:rFonts w:cstheme="minorHAnsi"/>
        </w:rPr>
        <w:t>-</w:t>
      </w:r>
      <w:r w:rsidRPr="00F54029">
        <w:rPr>
          <w:rFonts w:cstheme="minorHAnsi"/>
        </w:rPr>
        <w:t xml:space="preserve">desechos </w:t>
      </w:r>
      <w:r w:rsidR="00C16621" w:rsidRPr="00F54029">
        <w:rPr>
          <w:rFonts w:cstheme="minorHAnsi"/>
        </w:rPr>
        <w:t xml:space="preserve">vegetales y animales- </w:t>
      </w:r>
      <w:r w:rsidRPr="00F54029">
        <w:rPr>
          <w:rFonts w:cstheme="minorHAnsi"/>
        </w:rPr>
        <w:t>en d</w:t>
      </w:r>
      <w:r w:rsidR="00C16621" w:rsidRPr="00F54029">
        <w:rPr>
          <w:rFonts w:cstheme="minorHAnsi"/>
        </w:rPr>
        <w:t xml:space="preserve">eterminada dilución con agua. Esta mezcla, a través de </w:t>
      </w:r>
      <w:r w:rsidRPr="00F54029">
        <w:rPr>
          <w:rFonts w:cstheme="minorHAnsi"/>
        </w:rPr>
        <w:t xml:space="preserve">la fermentación anaerobia por acción de microorganismos, es degradada obteniendo como </w:t>
      </w:r>
      <w:r w:rsidR="00C16621" w:rsidRPr="00F54029">
        <w:rPr>
          <w:rFonts w:cstheme="minorHAnsi"/>
        </w:rPr>
        <w:t>residuo el</w:t>
      </w:r>
      <w:r w:rsidRPr="00F54029">
        <w:rPr>
          <w:rFonts w:cstheme="minorHAnsi"/>
        </w:rPr>
        <w:t xml:space="preserve"> gas metano</w:t>
      </w:r>
      <w:r w:rsidR="00C16621" w:rsidRPr="00F54029">
        <w:rPr>
          <w:rFonts w:cstheme="minorHAnsi"/>
        </w:rPr>
        <w:t xml:space="preserve"> </w:t>
      </w:r>
      <w:r w:rsidRPr="00F54029">
        <w:rPr>
          <w:rFonts w:cstheme="minorHAnsi"/>
        </w:rPr>
        <w:t xml:space="preserve">(biogás) </w:t>
      </w:r>
      <w:r w:rsidR="00C16621" w:rsidRPr="00F54029">
        <w:rPr>
          <w:rFonts w:cstheme="minorHAnsi"/>
        </w:rPr>
        <w:t xml:space="preserve">que puede ser utilizado para cocinar </w:t>
      </w:r>
      <w:r w:rsidRPr="00F54029">
        <w:rPr>
          <w:rFonts w:cstheme="minorHAnsi"/>
        </w:rPr>
        <w:t>y un subproducto liquido</w:t>
      </w:r>
      <w:r w:rsidR="00C16621" w:rsidRPr="00F54029">
        <w:rPr>
          <w:rFonts w:cstheme="minorHAnsi"/>
        </w:rPr>
        <w:t xml:space="preserve"> </w:t>
      </w:r>
      <w:r w:rsidRPr="00F54029">
        <w:rPr>
          <w:rFonts w:cstheme="minorHAnsi"/>
        </w:rPr>
        <w:t xml:space="preserve">(biol), el cual puede </w:t>
      </w:r>
      <w:r w:rsidR="006C2FDD" w:rsidRPr="00F54029">
        <w:rPr>
          <w:rFonts w:cstheme="minorHAnsi"/>
        </w:rPr>
        <w:t>ser utilizado como fertilizante en los cultivos.</w:t>
      </w:r>
    </w:p>
    <w:p w:rsidR="003348C3" w:rsidRDefault="00133691" w:rsidP="00F04290">
      <w:pPr>
        <w:pStyle w:val="Prrafodelista"/>
        <w:ind w:left="0"/>
        <w:jc w:val="both"/>
        <w:rPr>
          <w:rFonts w:cstheme="minorHAnsi"/>
        </w:rPr>
      </w:pPr>
      <w:r>
        <w:rPr>
          <w:rFonts w:cstheme="minorHAnsi"/>
          <w:noProof/>
          <w:lang w:eastAsia="es-EC"/>
        </w:rPr>
        <w:drawing>
          <wp:inline distT="0" distB="0" distL="0" distR="0" wp14:anchorId="6799DD18" wp14:editId="14C3C6E0">
            <wp:extent cx="4834364" cy="3019425"/>
            <wp:effectExtent l="0" t="0" r="4445" b="0"/>
            <wp:docPr id="27" name="Imagen 27" descr="C:\Users\Julio Cabezas\Desktop\Modulo 12\Fotos módulo 12\biodigestor-aguascalientes-64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ulio Cabezas\Desktop\Modulo 12\Fotos módulo 12\biodigestor-aguascalientes-640x400.jpg"/>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4840518" cy="3023269"/>
                    </a:xfrm>
                    <a:prstGeom prst="rect">
                      <a:avLst/>
                    </a:prstGeom>
                    <a:noFill/>
                    <a:ln>
                      <a:noFill/>
                    </a:ln>
                  </pic:spPr>
                </pic:pic>
              </a:graphicData>
            </a:graphic>
          </wp:inline>
        </w:drawing>
      </w:r>
    </w:p>
    <w:p w:rsidR="00BE3B0D" w:rsidRPr="00F04290" w:rsidRDefault="00F04290" w:rsidP="00F04290">
      <w:pPr>
        <w:pStyle w:val="Prrafodelista"/>
        <w:ind w:left="0"/>
        <w:jc w:val="both"/>
        <w:rPr>
          <w:rFonts w:cstheme="minorHAnsi"/>
        </w:rPr>
      </w:pPr>
      <w:r>
        <w:rPr>
          <w:rFonts w:cstheme="minorHAnsi"/>
        </w:rPr>
        <w:t>Nota: ejemplo de Biodigestor para el aprovechamiento del gas metano</w:t>
      </w:r>
    </w:p>
    <w:p w:rsidR="00932661" w:rsidRPr="00BE3B0D" w:rsidRDefault="003348C3" w:rsidP="00BE3B0D">
      <w:pPr>
        <w:pStyle w:val="Prrafodelista"/>
        <w:numPr>
          <w:ilvl w:val="0"/>
          <w:numId w:val="32"/>
        </w:numPr>
        <w:jc w:val="both"/>
        <w:rPr>
          <w:b/>
        </w:rPr>
      </w:pPr>
      <w:r w:rsidRPr="00BE3B0D">
        <w:rPr>
          <w:b/>
        </w:rPr>
        <w:lastRenderedPageBreak/>
        <w:t>Filtro biológico de aguas servidas o humedales artificiales</w:t>
      </w:r>
      <w:r w:rsidR="00BE3B0D" w:rsidRPr="00BE3B0D">
        <w:rPr>
          <w:b/>
        </w:rPr>
        <w:t xml:space="preserve">: </w:t>
      </w:r>
      <w:r w:rsidR="0082476E">
        <w:t>Estructura para el</w:t>
      </w:r>
      <w:r w:rsidR="00677CAA" w:rsidRPr="00677CAA">
        <w:t xml:space="preserve"> tratamiento </w:t>
      </w:r>
      <w:r w:rsidR="00677CAA">
        <w:t xml:space="preserve">de </w:t>
      </w:r>
      <w:r w:rsidR="00932661">
        <w:t>aguas grises (jabonosas) y</w:t>
      </w:r>
      <w:r w:rsidR="00677CAA" w:rsidRPr="00677CAA">
        <w:t xml:space="preserve"> aguas negras (del serv</w:t>
      </w:r>
      <w:r w:rsidR="0082476E">
        <w:t xml:space="preserve">icio higiénico) o ambas a través de piedras y arena de diferentes tamaños y la acción depuradora de algunas plantas acuáticas. En general, el agua filtrada resultante puede ser utilizada para riego o acuacultura. </w:t>
      </w:r>
    </w:p>
    <w:p w:rsidR="00932661" w:rsidRDefault="00932661" w:rsidP="00786D52">
      <w:pPr>
        <w:pStyle w:val="Prrafodelista"/>
        <w:ind w:left="735"/>
        <w:jc w:val="both"/>
        <w:rPr>
          <w:b/>
        </w:rPr>
      </w:pPr>
      <w:r>
        <w:rPr>
          <w:b/>
          <w:noProof/>
          <w:lang w:eastAsia="es-EC"/>
        </w:rPr>
        <w:drawing>
          <wp:inline distT="0" distB="0" distL="0" distR="0" wp14:anchorId="35B13B18" wp14:editId="6B34D8A4">
            <wp:extent cx="4681182" cy="3516118"/>
            <wp:effectExtent l="0" t="0" r="5715" b="8255"/>
            <wp:docPr id="34" name="Imagen 34" descr="C:\Users\Julio Cabezas\Desktop\Constructed_wetland_(526865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lio Cabezas\Desktop\Constructed_wetland_(5268650754).jp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4681541" cy="3516388"/>
                    </a:xfrm>
                    <a:prstGeom prst="rect">
                      <a:avLst/>
                    </a:prstGeom>
                    <a:noFill/>
                    <a:ln>
                      <a:noFill/>
                    </a:ln>
                  </pic:spPr>
                </pic:pic>
              </a:graphicData>
            </a:graphic>
          </wp:inline>
        </w:drawing>
      </w:r>
    </w:p>
    <w:p w:rsidR="0052412C" w:rsidRDefault="00B141F2" w:rsidP="000F6FB9">
      <w:pPr>
        <w:pStyle w:val="Prrafodelista"/>
        <w:ind w:left="735"/>
        <w:jc w:val="both"/>
        <w:rPr>
          <w:rStyle w:val="mw-mmv-title"/>
        </w:rPr>
      </w:pPr>
      <w:r w:rsidRPr="00932661">
        <w:t xml:space="preserve">Nota: </w:t>
      </w:r>
      <w:r w:rsidR="00932661" w:rsidRPr="00932661">
        <w:t xml:space="preserve">Ejemplo de </w:t>
      </w:r>
      <w:r w:rsidR="00932661">
        <w:t xml:space="preserve">filtro biológico a través de un </w:t>
      </w:r>
      <w:r w:rsidR="00932661">
        <w:rPr>
          <w:rStyle w:val="mw-mmv-title"/>
        </w:rPr>
        <w:t>humedal artificial que recicla los nutrientes mediante plantas y las bacterias en sus raíces</w:t>
      </w:r>
      <w:r w:rsidR="009E26E6">
        <w:rPr>
          <w:rStyle w:val="mw-mmv-title"/>
        </w:rPr>
        <w:t>.</w:t>
      </w:r>
    </w:p>
    <w:p w:rsidR="00B54507" w:rsidRDefault="00B54507" w:rsidP="000F6FB9">
      <w:pPr>
        <w:pStyle w:val="Prrafodelista"/>
        <w:ind w:left="735"/>
        <w:jc w:val="both"/>
        <w:rPr>
          <w:rStyle w:val="mw-mmv-title"/>
        </w:rPr>
      </w:pPr>
    </w:p>
    <w:p w:rsidR="0082476E" w:rsidRPr="00B54507" w:rsidRDefault="00A75D4E" w:rsidP="00B54507">
      <w:pPr>
        <w:pStyle w:val="Prrafodelista"/>
        <w:numPr>
          <w:ilvl w:val="0"/>
          <w:numId w:val="32"/>
        </w:numPr>
        <w:jc w:val="both"/>
        <w:rPr>
          <w:b/>
        </w:rPr>
      </w:pPr>
      <w:r w:rsidRPr="00B54507">
        <w:rPr>
          <w:b/>
        </w:rPr>
        <w:t>Baños secos, aboneros o composteros</w:t>
      </w:r>
      <w:r w:rsidR="00B54507" w:rsidRPr="00B54507">
        <w:rPr>
          <w:b/>
        </w:rPr>
        <w:t xml:space="preserve">: </w:t>
      </w:r>
      <w:r w:rsidR="002C2553" w:rsidRPr="002C2553">
        <w:t xml:space="preserve">Estos baños ecológicos no utilizan (ni contaminan) el agua potable, pues usan material vegetal seco o aserrín de madera y producen grandes cantidades de abono y fertilizante orgánico para los cultivos y árboles frutales, cerrando el ciclo del carbono y del nitrógeno </w:t>
      </w:r>
    </w:p>
    <w:p w:rsidR="0082476E" w:rsidRDefault="00352C11" w:rsidP="00786D52">
      <w:pPr>
        <w:pStyle w:val="Prrafodelista"/>
        <w:ind w:left="1440"/>
        <w:jc w:val="both"/>
      </w:pPr>
      <w:r>
        <w:rPr>
          <w:noProof/>
          <w:lang w:eastAsia="es-EC"/>
        </w:rPr>
        <w:drawing>
          <wp:inline distT="0" distB="0" distL="0" distR="0" wp14:anchorId="6567EC02" wp14:editId="5ED6003C">
            <wp:extent cx="2852420" cy="2142490"/>
            <wp:effectExtent l="0" t="0" r="5080" b="0"/>
            <wp:docPr id="35" name="Imagen 35" descr="C:\Users\Julio Cabezas\Desktop\baños-se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lio Cabezas\Desktop\baños-secos.jp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852420" cy="2142490"/>
                    </a:xfrm>
                    <a:prstGeom prst="rect">
                      <a:avLst/>
                    </a:prstGeom>
                    <a:noFill/>
                    <a:ln>
                      <a:noFill/>
                    </a:ln>
                  </pic:spPr>
                </pic:pic>
              </a:graphicData>
            </a:graphic>
          </wp:inline>
        </w:drawing>
      </w:r>
    </w:p>
    <w:p w:rsidR="00C062DF" w:rsidRDefault="00352C11" w:rsidP="00C062DF">
      <w:pPr>
        <w:pStyle w:val="Prrafodelista"/>
        <w:ind w:left="1440"/>
        <w:jc w:val="both"/>
      </w:pPr>
      <w:r>
        <w:t>Nota: ejempl</w:t>
      </w:r>
      <w:r w:rsidR="00B47DD4">
        <w:t>o de baño seco con separador de orina.</w:t>
      </w:r>
    </w:p>
    <w:p w:rsidR="00A75D4E" w:rsidRPr="00C062DF" w:rsidRDefault="00750244" w:rsidP="00C062DF">
      <w:pPr>
        <w:pStyle w:val="Prrafodelista"/>
        <w:numPr>
          <w:ilvl w:val="0"/>
          <w:numId w:val="32"/>
        </w:numPr>
        <w:jc w:val="both"/>
        <w:rPr>
          <w:b/>
        </w:rPr>
      </w:pPr>
      <w:r>
        <w:rPr>
          <w:b/>
        </w:rPr>
        <w:lastRenderedPageBreak/>
        <w:t>Cocinas/</w:t>
      </w:r>
      <w:r w:rsidR="00A75D4E" w:rsidRPr="00C062DF">
        <w:rPr>
          <w:b/>
        </w:rPr>
        <w:t>hornos eficientes de leña</w:t>
      </w:r>
      <w:r w:rsidR="00C062DF">
        <w:rPr>
          <w:b/>
        </w:rPr>
        <w:t xml:space="preserve">: </w:t>
      </w:r>
      <w:r w:rsidR="0082476E">
        <w:t xml:space="preserve">Sistemas </w:t>
      </w:r>
      <w:r w:rsidR="00A3260F">
        <w:t xml:space="preserve">diseñados </w:t>
      </w:r>
      <w:r w:rsidR="0082476E">
        <w:t xml:space="preserve">para aumentar la eficiencia en la combustión de la leña y reducir los humos, aprovechando de mejor manera el calor y reduciendo el consumo de este valioso combustible. Además de cocinar estos sistemas se utilizan como calefacción con un bajo consumo de leña, normalmente se utilizan ramas pequeñas provenientes de las podas en sistemas agroforestales, sin la necesidad de cortar árboles para conseguir la leña.  </w:t>
      </w:r>
    </w:p>
    <w:p w:rsidR="00A75D4E" w:rsidRDefault="0082476E" w:rsidP="00786D52">
      <w:pPr>
        <w:ind w:left="360"/>
        <w:jc w:val="both"/>
      </w:pPr>
      <w:r>
        <w:rPr>
          <w:noProof/>
          <w:lang w:eastAsia="es-EC"/>
        </w:rPr>
        <w:drawing>
          <wp:inline distT="0" distB="0" distL="0" distR="0" wp14:anchorId="52D3F322" wp14:editId="28234A6D">
            <wp:extent cx="5201392" cy="3900376"/>
            <wp:effectExtent l="0" t="0" r="0" b="5080"/>
            <wp:docPr id="20" name="Imagen 20" descr="C:\Users\Julio Cabezas\Desktop\ín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lio Cabezas\Desktop\índice.jp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1567" cy="3900507"/>
                    </a:xfrm>
                    <a:prstGeom prst="rect">
                      <a:avLst/>
                    </a:prstGeom>
                    <a:noFill/>
                    <a:ln>
                      <a:noFill/>
                    </a:ln>
                  </pic:spPr>
                </pic:pic>
              </a:graphicData>
            </a:graphic>
          </wp:inline>
        </w:drawing>
      </w:r>
      <w:r w:rsidRPr="00B141F2">
        <w:rPr>
          <w:b/>
        </w:rPr>
        <w:t xml:space="preserve">Nota: Cocina y horno eficiente que busca reducir el consumo de leña y </w:t>
      </w:r>
      <w:r w:rsidR="0026612E" w:rsidRPr="00B141F2">
        <w:rPr>
          <w:b/>
        </w:rPr>
        <w:t>evitar los humos.</w:t>
      </w:r>
      <w:r w:rsidRPr="00B141F2">
        <w:rPr>
          <w:b/>
        </w:rPr>
        <w:t xml:space="preserve">  </w:t>
      </w:r>
      <w:r w:rsidR="00A75D4E" w:rsidRPr="00B141F2">
        <w:rPr>
          <w:b/>
        </w:rPr>
        <w:tab/>
      </w:r>
    </w:p>
    <w:p w:rsidR="00C30616" w:rsidRDefault="00C30616">
      <w:pPr>
        <w:rPr>
          <w:rFonts w:asciiTheme="majorHAnsi" w:eastAsiaTheme="majorEastAsia" w:hAnsiTheme="majorHAnsi" w:cstheme="majorBidi"/>
          <w:b/>
          <w:bCs/>
          <w:color w:val="365F91" w:themeColor="accent1" w:themeShade="BF"/>
          <w:sz w:val="28"/>
          <w:szCs w:val="28"/>
        </w:rPr>
      </w:pPr>
      <w:r>
        <w:br w:type="page"/>
      </w:r>
    </w:p>
    <w:p w:rsidR="000D5B24" w:rsidRPr="00F74824" w:rsidRDefault="006E0D7E" w:rsidP="00F74824">
      <w:pPr>
        <w:pStyle w:val="Ttulo1"/>
      </w:pPr>
      <w:r>
        <w:lastRenderedPageBreak/>
        <w:t>Re</w:t>
      </w:r>
      <w:r w:rsidR="000D5B24">
        <w:t>ferencias</w:t>
      </w:r>
    </w:p>
    <w:p w:rsidR="0086596E" w:rsidRDefault="0086596E" w:rsidP="00786D52">
      <w:pPr>
        <w:autoSpaceDE w:val="0"/>
        <w:autoSpaceDN w:val="0"/>
        <w:adjustRightInd w:val="0"/>
        <w:spacing w:after="0" w:line="240" w:lineRule="auto"/>
        <w:jc w:val="both"/>
        <w:rPr>
          <w:rFonts w:cstheme="minorHAnsi"/>
          <w:b/>
          <w:bCs/>
        </w:rPr>
      </w:pPr>
    </w:p>
    <w:p w:rsidR="0086596E" w:rsidRPr="002A4F2F" w:rsidRDefault="0086596E" w:rsidP="00786D52">
      <w:pPr>
        <w:autoSpaceDE w:val="0"/>
        <w:autoSpaceDN w:val="0"/>
        <w:adjustRightInd w:val="0"/>
        <w:spacing w:after="0" w:line="240" w:lineRule="auto"/>
        <w:jc w:val="both"/>
        <w:rPr>
          <w:rFonts w:cstheme="minorHAnsi"/>
          <w:b/>
          <w:bCs/>
        </w:rPr>
      </w:pPr>
      <w:r w:rsidRPr="002A4F2F">
        <w:rPr>
          <w:rFonts w:cstheme="minorHAnsi"/>
          <w:b/>
          <w:bCs/>
        </w:rPr>
        <w:t>(Decreto Ejecutivo 739)</w:t>
      </w:r>
    </w:p>
    <w:p w:rsidR="00C44F06" w:rsidRPr="002A4F2F" w:rsidRDefault="00C44F06" w:rsidP="00786D52">
      <w:pPr>
        <w:autoSpaceDE w:val="0"/>
        <w:autoSpaceDN w:val="0"/>
        <w:adjustRightInd w:val="0"/>
        <w:spacing w:after="0" w:line="240" w:lineRule="auto"/>
        <w:jc w:val="both"/>
        <w:rPr>
          <w:rFonts w:cstheme="minorHAnsi"/>
          <w:b/>
          <w:bCs/>
        </w:rPr>
      </w:pPr>
    </w:p>
    <w:p w:rsidR="000D5B24" w:rsidRPr="00404001" w:rsidRDefault="000D5B24" w:rsidP="00786D52">
      <w:pPr>
        <w:autoSpaceDE w:val="0"/>
        <w:autoSpaceDN w:val="0"/>
        <w:adjustRightInd w:val="0"/>
        <w:spacing w:after="0" w:line="240" w:lineRule="auto"/>
        <w:jc w:val="both"/>
        <w:rPr>
          <w:rFonts w:cstheme="minorHAnsi"/>
        </w:rPr>
      </w:pPr>
      <w:r w:rsidRPr="00C44F06">
        <w:rPr>
          <w:rFonts w:cstheme="minorHAnsi"/>
          <w:b/>
          <w:bCs/>
        </w:rPr>
        <w:t xml:space="preserve">2008 </w:t>
      </w:r>
      <w:r w:rsidR="00661AD2" w:rsidRPr="00C44F06">
        <w:rPr>
          <w:rFonts w:cstheme="minorHAnsi"/>
        </w:rPr>
        <w:t>WOCAT</w:t>
      </w:r>
      <w:r w:rsidRPr="00C44F06">
        <w:rPr>
          <w:rFonts w:cstheme="minorHAnsi"/>
        </w:rPr>
        <w:t xml:space="preserve"> </w:t>
      </w:r>
      <w:r w:rsidRPr="00C44F06">
        <w:rPr>
          <w:rFonts w:cstheme="minorHAnsi"/>
          <w:b/>
          <w:bCs/>
        </w:rPr>
        <w:t xml:space="preserve">Editores: </w:t>
      </w:r>
      <w:r w:rsidRPr="00C44F06">
        <w:rPr>
          <w:rFonts w:cstheme="minorHAnsi"/>
        </w:rPr>
        <w:t>Hanspeter Liniger, Gudrun Schwilch, Mats Gurtner, Rima Mekdaschi Studer, Christine Hauert, Godert van Lynd</w:t>
      </w:r>
      <w:r w:rsidRPr="00404001">
        <w:rPr>
          <w:rFonts w:cstheme="minorHAnsi"/>
        </w:rPr>
        <w:t>en y Will Critchley Marco de Trabajo para Documentación y Evaluación del Manejo Sostenible de la Tierra</w:t>
      </w:r>
    </w:p>
    <w:p w:rsidR="007B01B3" w:rsidRDefault="007B01B3" w:rsidP="00786D52">
      <w:pPr>
        <w:autoSpaceDE w:val="0"/>
        <w:autoSpaceDN w:val="0"/>
        <w:adjustRightInd w:val="0"/>
        <w:spacing w:after="0" w:line="240" w:lineRule="auto"/>
        <w:jc w:val="both"/>
        <w:rPr>
          <w:rFonts w:cstheme="minorHAnsi"/>
        </w:rPr>
      </w:pPr>
    </w:p>
    <w:p w:rsidR="00596E08" w:rsidRPr="00404001" w:rsidRDefault="00596E08" w:rsidP="00786D52">
      <w:pPr>
        <w:autoSpaceDE w:val="0"/>
        <w:autoSpaceDN w:val="0"/>
        <w:adjustRightInd w:val="0"/>
        <w:spacing w:after="0" w:line="240" w:lineRule="auto"/>
        <w:jc w:val="both"/>
        <w:rPr>
          <w:rFonts w:cstheme="minorHAnsi"/>
        </w:rPr>
      </w:pPr>
      <w:r>
        <w:t>Cuéllar (2008: 69)</w:t>
      </w:r>
    </w:p>
    <w:p w:rsidR="007B01B3" w:rsidRPr="00404001" w:rsidRDefault="007B01B3" w:rsidP="00786D52">
      <w:pPr>
        <w:pStyle w:val="Default"/>
        <w:jc w:val="both"/>
        <w:rPr>
          <w:rFonts w:asciiTheme="minorHAnsi" w:hAnsiTheme="minorHAnsi" w:cstheme="minorHAnsi"/>
          <w:sz w:val="22"/>
          <w:szCs w:val="22"/>
          <w:lang w:val="es-EC"/>
        </w:rPr>
      </w:pPr>
    </w:p>
    <w:p w:rsidR="007B01B3" w:rsidRPr="00404001" w:rsidRDefault="007B01B3" w:rsidP="00786D52">
      <w:pPr>
        <w:pStyle w:val="Default"/>
        <w:jc w:val="both"/>
        <w:rPr>
          <w:rFonts w:asciiTheme="minorHAnsi" w:hAnsiTheme="minorHAnsi" w:cstheme="minorHAnsi"/>
          <w:sz w:val="22"/>
          <w:szCs w:val="22"/>
          <w:lang w:val="es-EC"/>
        </w:rPr>
      </w:pPr>
      <w:r w:rsidRPr="00404001">
        <w:rPr>
          <w:rFonts w:asciiTheme="minorHAnsi" w:hAnsiTheme="minorHAnsi" w:cstheme="minorHAnsi"/>
          <w:sz w:val="22"/>
          <w:szCs w:val="22"/>
          <w:lang w:val="es-EC"/>
        </w:rPr>
        <w:t xml:space="preserve">Monique Mikhail  Greenpeace // Resumen informativo </w:t>
      </w:r>
    </w:p>
    <w:p w:rsidR="007B01B3" w:rsidRPr="00404001" w:rsidRDefault="007B01B3" w:rsidP="00786D52">
      <w:pPr>
        <w:autoSpaceDE w:val="0"/>
        <w:autoSpaceDN w:val="0"/>
        <w:adjustRightInd w:val="0"/>
        <w:spacing w:after="0" w:line="240" w:lineRule="auto"/>
        <w:jc w:val="both"/>
        <w:rPr>
          <w:rFonts w:cstheme="minorHAnsi"/>
        </w:rPr>
      </w:pPr>
      <w:r w:rsidRPr="00404001">
        <w:rPr>
          <w:rFonts w:cstheme="minorHAnsi"/>
        </w:rPr>
        <w:t>31 de marzo 2014</w:t>
      </w:r>
    </w:p>
    <w:p w:rsidR="00067628" w:rsidRPr="00404001" w:rsidRDefault="00067628" w:rsidP="00786D52">
      <w:pPr>
        <w:autoSpaceDE w:val="0"/>
        <w:autoSpaceDN w:val="0"/>
        <w:adjustRightInd w:val="0"/>
        <w:spacing w:after="0" w:line="240" w:lineRule="auto"/>
        <w:jc w:val="both"/>
        <w:rPr>
          <w:rFonts w:cstheme="minorHAnsi"/>
        </w:rPr>
      </w:pPr>
    </w:p>
    <w:p w:rsidR="00067628" w:rsidRPr="00D25F0D" w:rsidRDefault="00067628" w:rsidP="00786D52">
      <w:pPr>
        <w:autoSpaceDE w:val="0"/>
        <w:autoSpaceDN w:val="0"/>
        <w:adjustRightInd w:val="0"/>
        <w:spacing w:after="0" w:line="240" w:lineRule="auto"/>
        <w:jc w:val="both"/>
        <w:rPr>
          <w:rFonts w:cstheme="minorHAnsi"/>
          <w:lang w:val="en-US"/>
        </w:rPr>
      </w:pPr>
      <w:r w:rsidRPr="00404001">
        <w:rPr>
          <w:rFonts w:cstheme="minorHAnsi"/>
        </w:rPr>
        <w:t xml:space="preserve">Real Academia Española y Asociación de Academias de la Lengua Española (2014). «inundar». Diccionario de la lengua española (23.ª edición). Madrid: Espasa. </w:t>
      </w:r>
      <w:r w:rsidRPr="00D25F0D">
        <w:rPr>
          <w:rFonts w:cstheme="minorHAnsi"/>
          <w:lang w:val="en-US"/>
        </w:rPr>
        <w:t>ISBN 978-84-670-4189-7</w:t>
      </w:r>
    </w:p>
    <w:p w:rsidR="00EB3305" w:rsidRPr="00D25F0D" w:rsidRDefault="00EB3305" w:rsidP="00786D52">
      <w:pPr>
        <w:autoSpaceDE w:val="0"/>
        <w:autoSpaceDN w:val="0"/>
        <w:adjustRightInd w:val="0"/>
        <w:spacing w:after="0" w:line="240" w:lineRule="auto"/>
        <w:jc w:val="both"/>
        <w:rPr>
          <w:rFonts w:cstheme="minorHAnsi"/>
          <w:lang w:val="en-US"/>
        </w:rPr>
      </w:pPr>
    </w:p>
    <w:p w:rsidR="00EB3305" w:rsidRPr="00D25F0D" w:rsidRDefault="00EB3305" w:rsidP="00786D52">
      <w:pPr>
        <w:autoSpaceDE w:val="0"/>
        <w:autoSpaceDN w:val="0"/>
        <w:adjustRightInd w:val="0"/>
        <w:spacing w:after="0" w:line="240" w:lineRule="auto"/>
        <w:jc w:val="both"/>
        <w:rPr>
          <w:rFonts w:cstheme="minorHAnsi"/>
          <w:lang w:val="en-US"/>
        </w:rPr>
      </w:pPr>
      <w:r w:rsidRPr="00D25F0D">
        <w:rPr>
          <w:rFonts w:cstheme="minorHAnsi"/>
          <w:lang w:val="en-US"/>
        </w:rPr>
        <w:t>Gliessman, S. Agroecology</w:t>
      </w:r>
    </w:p>
    <w:p w:rsidR="002C2553" w:rsidRPr="00D25F0D" w:rsidRDefault="002C2553" w:rsidP="00786D52">
      <w:pPr>
        <w:autoSpaceDE w:val="0"/>
        <w:autoSpaceDN w:val="0"/>
        <w:adjustRightInd w:val="0"/>
        <w:spacing w:after="0" w:line="240" w:lineRule="auto"/>
        <w:jc w:val="both"/>
        <w:rPr>
          <w:rFonts w:cstheme="minorHAnsi"/>
          <w:lang w:val="en-US"/>
        </w:rPr>
      </w:pPr>
    </w:p>
    <w:p w:rsidR="002C2553" w:rsidRPr="00155D00" w:rsidRDefault="002C2553" w:rsidP="00786D52">
      <w:pPr>
        <w:autoSpaceDE w:val="0"/>
        <w:autoSpaceDN w:val="0"/>
        <w:adjustRightInd w:val="0"/>
        <w:spacing w:after="0" w:line="240" w:lineRule="auto"/>
        <w:jc w:val="both"/>
        <w:rPr>
          <w:rFonts w:cstheme="minorHAnsi"/>
        </w:rPr>
      </w:pPr>
      <w:r w:rsidRPr="00404001">
        <w:rPr>
          <w:rFonts w:cstheme="minorHAnsi"/>
          <w:lang w:val="en-US"/>
        </w:rPr>
        <w:t xml:space="preserve">Esrey S et al. Ecological sanitation. </w:t>
      </w:r>
      <w:r w:rsidRPr="00155D00">
        <w:rPr>
          <w:rFonts w:cstheme="minorHAnsi"/>
        </w:rPr>
        <w:t>Sida, Stockholm, 1998.</w:t>
      </w:r>
    </w:p>
    <w:p w:rsidR="00661AD2" w:rsidRPr="00155D00" w:rsidRDefault="00661AD2" w:rsidP="00786D52">
      <w:pPr>
        <w:autoSpaceDE w:val="0"/>
        <w:autoSpaceDN w:val="0"/>
        <w:adjustRightInd w:val="0"/>
        <w:spacing w:after="0" w:line="240" w:lineRule="auto"/>
        <w:jc w:val="both"/>
        <w:rPr>
          <w:rFonts w:cstheme="minorHAnsi"/>
        </w:rPr>
      </w:pPr>
    </w:p>
    <w:p w:rsidR="00661AD2" w:rsidRDefault="00661AD2" w:rsidP="00786D52">
      <w:pPr>
        <w:autoSpaceDE w:val="0"/>
        <w:autoSpaceDN w:val="0"/>
        <w:adjustRightInd w:val="0"/>
        <w:spacing w:after="0" w:line="240" w:lineRule="auto"/>
        <w:jc w:val="both"/>
        <w:rPr>
          <w:rFonts w:cstheme="minorHAnsi"/>
        </w:rPr>
      </w:pPr>
      <w:r w:rsidRPr="00661AD2">
        <w:rPr>
          <w:rFonts w:cstheme="minorHAnsi"/>
        </w:rPr>
        <w:t xml:space="preserve">Manual del Encuestador del RENAGRO, </w:t>
      </w:r>
      <w:r>
        <w:rPr>
          <w:rFonts w:cstheme="minorHAnsi"/>
        </w:rPr>
        <w:t>2015.</w:t>
      </w:r>
    </w:p>
    <w:p w:rsidR="00661AD2" w:rsidRDefault="00661AD2" w:rsidP="00786D52">
      <w:pPr>
        <w:autoSpaceDE w:val="0"/>
        <w:autoSpaceDN w:val="0"/>
        <w:adjustRightInd w:val="0"/>
        <w:spacing w:after="0" w:line="240" w:lineRule="auto"/>
        <w:jc w:val="both"/>
        <w:rPr>
          <w:rFonts w:cstheme="minorHAnsi"/>
        </w:rPr>
      </w:pPr>
    </w:p>
    <w:p w:rsidR="00661AD2" w:rsidRDefault="00661AD2" w:rsidP="00786D52">
      <w:pPr>
        <w:autoSpaceDE w:val="0"/>
        <w:autoSpaceDN w:val="0"/>
        <w:adjustRightInd w:val="0"/>
        <w:spacing w:after="0" w:line="240" w:lineRule="auto"/>
        <w:jc w:val="both"/>
        <w:rPr>
          <w:rFonts w:cstheme="minorHAnsi"/>
        </w:rPr>
      </w:pPr>
      <w:r>
        <w:rPr>
          <w:rFonts w:cstheme="minorHAnsi"/>
        </w:rPr>
        <w:t>Manual del Encuestador, Encuesta de Superficie y Producción Agropecuaria Continua – ESPAC, 2016.</w:t>
      </w:r>
    </w:p>
    <w:p w:rsidR="00BB6D45" w:rsidRDefault="00BB6D45" w:rsidP="00786D52">
      <w:pPr>
        <w:autoSpaceDE w:val="0"/>
        <w:autoSpaceDN w:val="0"/>
        <w:adjustRightInd w:val="0"/>
        <w:spacing w:after="0" w:line="240" w:lineRule="auto"/>
        <w:jc w:val="both"/>
        <w:rPr>
          <w:rFonts w:cstheme="minorHAnsi"/>
        </w:rPr>
      </w:pPr>
      <w:r>
        <w:rPr>
          <w:rFonts w:cstheme="minorHAnsi"/>
        </w:rPr>
        <w:t>Censo Nacional Agropecuario, INEC,  2000</w:t>
      </w:r>
      <w:r w:rsidR="00D7775A">
        <w:rPr>
          <w:rFonts w:cstheme="minorHAnsi"/>
        </w:rPr>
        <w:t>.</w:t>
      </w:r>
    </w:p>
    <w:p w:rsidR="00D7775A" w:rsidRDefault="00D7775A" w:rsidP="00786D52">
      <w:pPr>
        <w:autoSpaceDE w:val="0"/>
        <w:autoSpaceDN w:val="0"/>
        <w:adjustRightInd w:val="0"/>
        <w:spacing w:after="0" w:line="240" w:lineRule="auto"/>
        <w:jc w:val="both"/>
        <w:rPr>
          <w:rFonts w:cstheme="minorHAnsi"/>
        </w:rPr>
      </w:pPr>
    </w:p>
    <w:p w:rsidR="00D7775A" w:rsidRDefault="00D7775A" w:rsidP="00786D52">
      <w:pPr>
        <w:autoSpaceDE w:val="0"/>
        <w:autoSpaceDN w:val="0"/>
        <w:adjustRightInd w:val="0"/>
        <w:spacing w:after="0" w:line="240" w:lineRule="auto"/>
        <w:jc w:val="both"/>
        <w:rPr>
          <w:rFonts w:cstheme="minorHAnsi"/>
        </w:rPr>
      </w:pPr>
      <w:r w:rsidRPr="00D7775A">
        <w:rPr>
          <w:rFonts w:cstheme="minorHAnsi"/>
        </w:rPr>
        <w:t>Ley Orgánica de Agrobiodiversidad, Semillas y Fomento a la Agricultura Sustentable</w:t>
      </w:r>
      <w:r>
        <w:rPr>
          <w:rFonts w:cstheme="minorHAnsi"/>
        </w:rPr>
        <w:t>, 2016.</w:t>
      </w:r>
    </w:p>
    <w:p w:rsidR="00D7775A" w:rsidRDefault="00D7775A" w:rsidP="00786D52">
      <w:pPr>
        <w:autoSpaceDE w:val="0"/>
        <w:autoSpaceDN w:val="0"/>
        <w:adjustRightInd w:val="0"/>
        <w:spacing w:after="0" w:line="240" w:lineRule="auto"/>
        <w:jc w:val="both"/>
        <w:rPr>
          <w:rFonts w:cstheme="minorHAnsi"/>
        </w:rPr>
      </w:pPr>
    </w:p>
    <w:p w:rsidR="00D7775A" w:rsidRDefault="00D7775A" w:rsidP="00786D52">
      <w:pPr>
        <w:autoSpaceDE w:val="0"/>
        <w:autoSpaceDN w:val="0"/>
        <w:adjustRightInd w:val="0"/>
        <w:spacing w:after="0" w:line="240" w:lineRule="auto"/>
        <w:jc w:val="both"/>
        <w:rPr>
          <w:rFonts w:cstheme="minorHAnsi"/>
        </w:rPr>
      </w:pPr>
      <w:r w:rsidRPr="00D7775A">
        <w:rPr>
          <w:rFonts w:cstheme="minorHAnsi"/>
        </w:rPr>
        <w:t>Ley Orgánica de Tierras Rurales y Territorios Ancestrales</w:t>
      </w:r>
      <w:r>
        <w:rPr>
          <w:rFonts w:cstheme="minorHAnsi"/>
        </w:rPr>
        <w:t>. 2015.</w:t>
      </w:r>
    </w:p>
    <w:p w:rsidR="00661AD2" w:rsidRDefault="00661AD2" w:rsidP="00786D52">
      <w:pPr>
        <w:autoSpaceDE w:val="0"/>
        <w:autoSpaceDN w:val="0"/>
        <w:adjustRightInd w:val="0"/>
        <w:spacing w:after="0" w:line="240" w:lineRule="auto"/>
        <w:jc w:val="both"/>
        <w:rPr>
          <w:rFonts w:cstheme="minorHAnsi"/>
        </w:rPr>
      </w:pPr>
    </w:p>
    <w:p w:rsidR="00661AD2" w:rsidRDefault="006F6D55" w:rsidP="00C44F06">
      <w:pPr>
        <w:autoSpaceDE w:val="0"/>
        <w:autoSpaceDN w:val="0"/>
        <w:adjustRightInd w:val="0"/>
        <w:spacing w:after="0" w:line="240" w:lineRule="auto"/>
        <w:jc w:val="both"/>
        <w:rPr>
          <w:rFonts w:cstheme="minorHAnsi"/>
        </w:rPr>
      </w:pPr>
      <w:r w:rsidRPr="006F6D55">
        <w:rPr>
          <w:rFonts w:cstheme="minorHAnsi"/>
        </w:rPr>
        <w:t>REGLAMENTO</w:t>
      </w:r>
      <w:r>
        <w:rPr>
          <w:rFonts w:cstheme="minorHAnsi"/>
        </w:rPr>
        <w:t xml:space="preserve"> A LA LEY DE PESCA Y DESARROLLO </w:t>
      </w:r>
      <w:r w:rsidR="00C44F06">
        <w:rPr>
          <w:rFonts w:cstheme="minorHAnsi"/>
        </w:rPr>
        <w:t xml:space="preserve">PESQUERODecreto Ejecutivo 3198 Registro Oficial 690 de 24-oct.-2002 </w:t>
      </w:r>
      <w:r w:rsidRPr="006F6D55">
        <w:rPr>
          <w:rFonts w:cstheme="minorHAnsi"/>
        </w:rPr>
        <w:t>Úl</w:t>
      </w:r>
      <w:r w:rsidR="00C44F06">
        <w:rPr>
          <w:rFonts w:cstheme="minorHAnsi"/>
        </w:rPr>
        <w:t xml:space="preserve">tima modificación: 19-feb.-2016 </w:t>
      </w:r>
      <w:r w:rsidRPr="006F6D55">
        <w:rPr>
          <w:rFonts w:cstheme="minorHAnsi"/>
        </w:rPr>
        <w:t>Estado: Vigente</w:t>
      </w:r>
    </w:p>
    <w:p w:rsidR="00D70C85" w:rsidRPr="00C44F06" w:rsidRDefault="00A64A5D" w:rsidP="00A64A5D">
      <w:pPr>
        <w:rPr>
          <w:rFonts w:cstheme="minorHAnsi"/>
          <w:lang w:val="en-US"/>
        </w:rPr>
      </w:pPr>
      <w:r w:rsidRPr="00C44F06">
        <w:rPr>
          <w:rFonts w:cstheme="minorHAnsi"/>
          <w:lang w:val="en-US"/>
        </w:rPr>
        <w:t xml:space="preserve">General Assembly of IFOAM - Organics International </w:t>
      </w:r>
      <w:hyperlink r:id="rId65" w:history="1">
        <w:r w:rsidR="00D70C85" w:rsidRPr="00C44F06">
          <w:rPr>
            <w:rStyle w:val="Hipervnculo"/>
            <w:rFonts w:cstheme="minorHAnsi"/>
            <w:lang w:val="en-US"/>
          </w:rPr>
          <w:t>https://www.ifoam.bio/en/organic-landmarks/definition-organic-agriculture</w:t>
        </w:r>
      </w:hyperlink>
      <w:r w:rsidR="00C44F06" w:rsidRPr="00C44F06">
        <w:rPr>
          <w:rFonts w:cstheme="minorHAnsi"/>
          <w:lang w:val="en-US"/>
        </w:rPr>
        <w:t>)</w:t>
      </w:r>
    </w:p>
    <w:p w:rsidR="0052412C" w:rsidRDefault="00D70C85" w:rsidP="00A64A5D">
      <w:pPr>
        <w:rPr>
          <w:rFonts w:cstheme="minorHAnsi"/>
        </w:rPr>
      </w:pPr>
      <w:r w:rsidRPr="00E30020">
        <w:rPr>
          <w:rFonts w:cstheme="minorHAnsi"/>
        </w:rPr>
        <w:t>(Liniger et al. 2008).</w:t>
      </w:r>
    </w:p>
    <w:p w:rsidR="0052412C" w:rsidRDefault="0052412C" w:rsidP="00A64A5D">
      <w:r w:rsidRPr="002C2553">
        <w:t>(Esrey, S., 1998).</w:t>
      </w:r>
    </w:p>
    <w:p w:rsidR="00A708B1" w:rsidRDefault="00A708B1" w:rsidP="00A64A5D">
      <w:pPr>
        <w:rPr>
          <w:rFonts w:ascii="Tahoma" w:hAnsi="Tahoma" w:cs="Tahoma"/>
          <w:sz w:val="24"/>
          <w:szCs w:val="24"/>
        </w:rPr>
      </w:pPr>
      <w:r w:rsidRPr="00AC7EC0">
        <w:rPr>
          <w:rFonts w:cstheme="minorHAnsi"/>
        </w:rPr>
        <w:t xml:space="preserve">PALOMEQUE FIGUEROA EMILIOSistemas Agroforestales </w:t>
      </w:r>
      <w:r>
        <w:rPr>
          <w:rFonts w:ascii="Tahoma" w:hAnsi="Tahoma" w:cs="Tahoma"/>
          <w:sz w:val="24"/>
          <w:szCs w:val="24"/>
        </w:rPr>
        <w:t>2009</w:t>
      </w:r>
    </w:p>
    <w:p w:rsidR="00965FEC" w:rsidRPr="00AC7EC0" w:rsidRDefault="00965FEC" w:rsidP="00A64A5D">
      <w:pPr>
        <w:rPr>
          <w:rFonts w:cstheme="minorHAnsi"/>
        </w:rPr>
      </w:pPr>
      <w:r w:rsidRPr="00AC7EC0">
        <w:rPr>
          <w:rFonts w:cstheme="minorHAnsi"/>
        </w:rPr>
        <w:t xml:space="preserve">Nair, P.K.R. 1985a. </w:t>
      </w:r>
      <w:r w:rsidRPr="00965FEC">
        <w:rPr>
          <w:rFonts w:cstheme="minorHAnsi"/>
          <w:lang w:val="en-US"/>
        </w:rPr>
        <w:t xml:space="preserve">Classification of agroforestry systems. </w:t>
      </w:r>
      <w:r w:rsidRPr="00AC7EC0">
        <w:rPr>
          <w:rFonts w:cstheme="minorHAnsi"/>
        </w:rPr>
        <w:t>Agroforestry Systems 3: 97-128.</w:t>
      </w:r>
    </w:p>
    <w:p w:rsidR="00550962" w:rsidRDefault="00550962" w:rsidP="00C44F06">
      <w:r>
        <w:t xml:space="preserve">¿Certificación ‘de papel’ o de relaciones humanas? Los sistemas de garantía participativa como iniciativas de soberanía alimentaria local  </w:t>
      </w:r>
      <w:r>
        <w:rPr>
          <w:rStyle w:val="Textoennegrita"/>
        </w:rPr>
        <w:t>Mario Coscarello</w:t>
      </w:r>
      <w:bookmarkStart w:id="3" w:name="_ftnref1"/>
      <w:r>
        <w:rPr>
          <w:rStyle w:val="Textoennegrita"/>
        </w:rPr>
        <w:fldChar w:fldCharType="begin"/>
      </w:r>
      <w:r>
        <w:rPr>
          <w:rStyle w:val="Textoennegrita"/>
        </w:rPr>
        <w:instrText xml:space="preserve"> HYPERLINK "http://www.ecologiapolitica.info/?p=2365" \l "_ftn1" </w:instrText>
      </w:r>
      <w:r>
        <w:rPr>
          <w:rStyle w:val="Textoennegrita"/>
        </w:rPr>
        <w:fldChar w:fldCharType="separate"/>
      </w:r>
      <w:r>
        <w:rPr>
          <w:rStyle w:val="Hipervnculo"/>
          <w:b/>
          <w:bCs/>
        </w:rPr>
        <w:t>[1]</w:t>
      </w:r>
      <w:r>
        <w:rPr>
          <w:rStyle w:val="Textoennegrita"/>
        </w:rPr>
        <w:fldChar w:fldCharType="end"/>
      </w:r>
      <w:bookmarkEnd w:id="3"/>
      <w:r>
        <w:rPr>
          <w:rStyle w:val="Textoennegrita"/>
        </w:rPr>
        <w:t xml:space="preserve"> y Beatriz Rodríguez- Labajos</w:t>
      </w:r>
      <w:bookmarkStart w:id="4" w:name="_ftnref2"/>
      <w:r>
        <w:rPr>
          <w:rStyle w:val="Textoennegrita"/>
        </w:rPr>
        <w:fldChar w:fldCharType="begin"/>
      </w:r>
      <w:r>
        <w:rPr>
          <w:rStyle w:val="Textoennegrita"/>
        </w:rPr>
        <w:instrText xml:space="preserve"> HYPERLINK "http://www.ecologiapolitica.info/?p=2365" \l "_ftn2" </w:instrText>
      </w:r>
      <w:r>
        <w:rPr>
          <w:rStyle w:val="Textoennegrita"/>
        </w:rPr>
        <w:fldChar w:fldCharType="separate"/>
      </w:r>
      <w:r>
        <w:rPr>
          <w:rStyle w:val="Hipervnculo"/>
          <w:b/>
          <w:bCs/>
        </w:rPr>
        <w:t>[2]</w:t>
      </w:r>
      <w:r>
        <w:rPr>
          <w:rStyle w:val="Textoennegrita"/>
        </w:rPr>
        <w:fldChar w:fldCharType="end"/>
      </w:r>
      <w:bookmarkEnd w:id="4"/>
      <w:r>
        <w:rPr>
          <w:rStyle w:val="Textoennegrita"/>
        </w:rPr>
        <w:t xml:space="preserve"> </w:t>
      </w:r>
      <w:r w:rsidRPr="00550962">
        <w:rPr>
          <w:rStyle w:val="Textoennegrita"/>
        </w:rPr>
        <w:t>http://www.ecologiapolitica.info/?p=2365</w:t>
      </w:r>
    </w:p>
    <w:p w:rsidR="00812E42" w:rsidRPr="00550962" w:rsidRDefault="00812E42" w:rsidP="00A64A5D">
      <w:pPr>
        <w:rPr>
          <w:rFonts w:cstheme="minorHAnsi"/>
        </w:rPr>
      </w:pPr>
      <w:r w:rsidRPr="00812E42">
        <w:rPr>
          <w:rFonts w:cstheme="minorHAnsi"/>
        </w:rPr>
        <w:t>(Fuente: INEC, SINAGAP)</w:t>
      </w:r>
    </w:p>
    <w:sectPr w:rsidR="00812E42" w:rsidRPr="005509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6016" w:rsidRDefault="00B66016" w:rsidP="001B261F">
      <w:pPr>
        <w:spacing w:after="0" w:line="240" w:lineRule="auto"/>
      </w:pPr>
      <w:r>
        <w:separator/>
      </w:r>
    </w:p>
  </w:endnote>
  <w:endnote w:type="continuationSeparator" w:id="0">
    <w:p w:rsidR="00B66016" w:rsidRDefault="00B66016" w:rsidP="001B2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LT Com">
    <w:altName w:val="Helvetica Neue LT Com 45 Light"/>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6594262"/>
      <w:docPartObj>
        <w:docPartGallery w:val="Page Numbers (Bottom of Page)"/>
        <w:docPartUnique/>
      </w:docPartObj>
    </w:sdtPr>
    <w:sdtEndPr/>
    <w:sdtContent>
      <w:p w:rsidR="00823774" w:rsidRDefault="00823774">
        <w:pPr>
          <w:pStyle w:val="Piedepgina"/>
          <w:jc w:val="right"/>
        </w:pPr>
        <w:r>
          <w:fldChar w:fldCharType="begin"/>
        </w:r>
        <w:r>
          <w:instrText>PAGE   \* MERGEFORMAT</w:instrText>
        </w:r>
        <w:r>
          <w:fldChar w:fldCharType="separate"/>
        </w:r>
        <w:r w:rsidR="00916ADD" w:rsidRPr="00916ADD">
          <w:rPr>
            <w:noProof/>
            <w:lang w:val="es-ES"/>
          </w:rPr>
          <w:t>1</w:t>
        </w:r>
        <w:r>
          <w:fldChar w:fldCharType="end"/>
        </w:r>
      </w:p>
    </w:sdtContent>
  </w:sdt>
  <w:p w:rsidR="00823774" w:rsidRDefault="0082377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6016" w:rsidRDefault="00B66016" w:rsidP="001B261F">
      <w:pPr>
        <w:spacing w:after="0" w:line="240" w:lineRule="auto"/>
      </w:pPr>
      <w:r>
        <w:separator/>
      </w:r>
    </w:p>
  </w:footnote>
  <w:footnote w:type="continuationSeparator" w:id="0">
    <w:p w:rsidR="00B66016" w:rsidRDefault="00B66016" w:rsidP="001B261F">
      <w:pPr>
        <w:spacing w:after="0" w:line="240" w:lineRule="auto"/>
      </w:pPr>
      <w:r>
        <w:continuationSeparator/>
      </w:r>
    </w:p>
  </w:footnote>
  <w:footnote w:id="1">
    <w:p w:rsidR="00823774" w:rsidRPr="00803135" w:rsidRDefault="00823774">
      <w:pPr>
        <w:pStyle w:val="Textonotapie"/>
        <w:rPr>
          <w:lang w:val="en-US"/>
        </w:rPr>
      </w:pPr>
      <w:r>
        <w:rPr>
          <w:rStyle w:val="Refdenotaalpie"/>
        </w:rPr>
        <w:footnoteRef/>
      </w:r>
      <w:r w:rsidRPr="00803135">
        <w:rPr>
          <w:lang w:val="en-US"/>
        </w:rPr>
        <w:t xml:space="preserve"> </w:t>
      </w:r>
      <w:r>
        <w:rPr>
          <w:lang w:val="en-US"/>
        </w:rPr>
        <w:t>Aplica a módulos 2,3,5,6,7</w:t>
      </w:r>
    </w:p>
  </w:footnote>
  <w:footnote w:id="2">
    <w:p w:rsidR="00823774" w:rsidRPr="005B7731" w:rsidRDefault="00823774" w:rsidP="005B7731">
      <w:pPr>
        <w:pStyle w:val="Textonotapie"/>
        <w:rPr>
          <w:lang w:val="en-US"/>
        </w:rPr>
      </w:pPr>
      <w:r>
        <w:rPr>
          <w:rStyle w:val="Refdenotaalpie"/>
        </w:rPr>
        <w:footnoteRef/>
      </w:r>
      <w:r w:rsidRPr="005B7731">
        <w:rPr>
          <w:lang w:val="en-US"/>
        </w:rPr>
        <w:t xml:space="preserve"> International Federation o</w:t>
      </w:r>
      <w:r>
        <w:rPr>
          <w:lang w:val="en-US"/>
        </w:rPr>
        <w:t xml:space="preserve">f Organic Agriculture Movements </w:t>
      </w:r>
      <w:r w:rsidRPr="005B7731">
        <w:rPr>
          <w:lang w:val="en-US"/>
        </w:rPr>
        <w:t>(www.ifoam.bio)</w:t>
      </w:r>
    </w:p>
  </w:footnote>
  <w:footnote w:id="3">
    <w:p w:rsidR="00823774" w:rsidRPr="00C76038" w:rsidRDefault="00823774" w:rsidP="001B261F">
      <w:pPr>
        <w:pStyle w:val="Textonotapie"/>
        <w:rPr>
          <w:lang w:val="en-US"/>
        </w:rPr>
      </w:pPr>
      <w:r w:rsidRPr="00C76038">
        <w:rPr>
          <w:rStyle w:val="Refdenotaalpie"/>
        </w:rPr>
        <w:footnoteRef/>
      </w:r>
      <w:r w:rsidRPr="00C76038">
        <w:rPr>
          <w:lang w:val="en-US"/>
        </w:rPr>
        <w:t xml:space="preserve"> Nair, P.K.R. 1985a. Classification of agroforestry systems. Agroforestry Systems 3: 97-128.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975BA"/>
    <w:multiLevelType w:val="hybridMultilevel"/>
    <w:tmpl w:val="7CFC764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8D80962"/>
    <w:multiLevelType w:val="hybridMultilevel"/>
    <w:tmpl w:val="43D6F5D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E475AAF"/>
    <w:multiLevelType w:val="hybridMultilevel"/>
    <w:tmpl w:val="935EE8D8"/>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104E245F"/>
    <w:multiLevelType w:val="hybridMultilevel"/>
    <w:tmpl w:val="311A1C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4C3345F"/>
    <w:multiLevelType w:val="hybridMultilevel"/>
    <w:tmpl w:val="DE54F06E"/>
    <w:lvl w:ilvl="0" w:tplc="7D047004">
      <w:numFmt w:val="bullet"/>
      <w:lvlText w:val="•"/>
      <w:lvlJc w:val="left"/>
      <w:pPr>
        <w:ind w:left="1413" w:hanging="705"/>
      </w:pPr>
      <w:rPr>
        <w:rFonts w:ascii="Arial" w:eastAsiaTheme="minorHAnsi" w:hAnsi="Arial" w:cs="Aria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5">
    <w:nsid w:val="1C8F638D"/>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24115FE5"/>
    <w:multiLevelType w:val="hybridMultilevel"/>
    <w:tmpl w:val="1DC4630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7773975"/>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nsid w:val="2B576575"/>
    <w:multiLevelType w:val="hybridMultilevel"/>
    <w:tmpl w:val="FFDE9A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2B8308DF"/>
    <w:multiLevelType w:val="hybridMultilevel"/>
    <w:tmpl w:val="18BC633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2D9F6C3B"/>
    <w:multiLevelType w:val="hybridMultilevel"/>
    <w:tmpl w:val="C5FCD1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2F4412A7"/>
    <w:multiLevelType w:val="hybridMultilevel"/>
    <w:tmpl w:val="A6B04E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3024092B"/>
    <w:multiLevelType w:val="hybridMultilevel"/>
    <w:tmpl w:val="E47E438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3442787D"/>
    <w:multiLevelType w:val="hybridMultilevel"/>
    <w:tmpl w:val="5772458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6713C5C"/>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38E44431"/>
    <w:multiLevelType w:val="hybridMultilevel"/>
    <w:tmpl w:val="A02433B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nsid w:val="392869B2"/>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nsid w:val="3B78389A"/>
    <w:multiLevelType w:val="hybridMultilevel"/>
    <w:tmpl w:val="DC9271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3BB1AFC"/>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nsid w:val="51C40B51"/>
    <w:multiLevelType w:val="hybridMultilevel"/>
    <w:tmpl w:val="9AF4FC2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nsid w:val="523460EC"/>
    <w:multiLevelType w:val="hybridMultilevel"/>
    <w:tmpl w:val="F0989B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nsid w:val="546D1E1A"/>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2">
    <w:nsid w:val="57552D5A"/>
    <w:multiLevelType w:val="hybridMultilevel"/>
    <w:tmpl w:val="21B0D100"/>
    <w:lvl w:ilvl="0" w:tplc="300A0001">
      <w:start w:val="1"/>
      <w:numFmt w:val="bullet"/>
      <w:lvlText w:val=""/>
      <w:lvlJc w:val="left"/>
      <w:pPr>
        <w:ind w:left="1146" w:hanging="360"/>
      </w:pPr>
      <w:rPr>
        <w:rFonts w:ascii="Symbol" w:hAnsi="Symbol" w:hint="default"/>
      </w:rPr>
    </w:lvl>
    <w:lvl w:ilvl="1" w:tplc="300A0003" w:tentative="1">
      <w:start w:val="1"/>
      <w:numFmt w:val="bullet"/>
      <w:lvlText w:val="o"/>
      <w:lvlJc w:val="left"/>
      <w:pPr>
        <w:ind w:left="1866" w:hanging="360"/>
      </w:pPr>
      <w:rPr>
        <w:rFonts w:ascii="Courier New" w:hAnsi="Courier New" w:cs="Courier New" w:hint="default"/>
      </w:rPr>
    </w:lvl>
    <w:lvl w:ilvl="2" w:tplc="300A0005" w:tentative="1">
      <w:start w:val="1"/>
      <w:numFmt w:val="bullet"/>
      <w:lvlText w:val=""/>
      <w:lvlJc w:val="left"/>
      <w:pPr>
        <w:ind w:left="2586" w:hanging="360"/>
      </w:pPr>
      <w:rPr>
        <w:rFonts w:ascii="Wingdings" w:hAnsi="Wingdings" w:hint="default"/>
      </w:rPr>
    </w:lvl>
    <w:lvl w:ilvl="3" w:tplc="300A0001" w:tentative="1">
      <w:start w:val="1"/>
      <w:numFmt w:val="bullet"/>
      <w:lvlText w:val=""/>
      <w:lvlJc w:val="left"/>
      <w:pPr>
        <w:ind w:left="3306" w:hanging="360"/>
      </w:pPr>
      <w:rPr>
        <w:rFonts w:ascii="Symbol" w:hAnsi="Symbol" w:hint="default"/>
      </w:rPr>
    </w:lvl>
    <w:lvl w:ilvl="4" w:tplc="300A0003" w:tentative="1">
      <w:start w:val="1"/>
      <w:numFmt w:val="bullet"/>
      <w:lvlText w:val="o"/>
      <w:lvlJc w:val="left"/>
      <w:pPr>
        <w:ind w:left="4026" w:hanging="360"/>
      </w:pPr>
      <w:rPr>
        <w:rFonts w:ascii="Courier New" w:hAnsi="Courier New" w:cs="Courier New" w:hint="default"/>
      </w:rPr>
    </w:lvl>
    <w:lvl w:ilvl="5" w:tplc="300A0005" w:tentative="1">
      <w:start w:val="1"/>
      <w:numFmt w:val="bullet"/>
      <w:lvlText w:val=""/>
      <w:lvlJc w:val="left"/>
      <w:pPr>
        <w:ind w:left="4746" w:hanging="360"/>
      </w:pPr>
      <w:rPr>
        <w:rFonts w:ascii="Wingdings" w:hAnsi="Wingdings" w:hint="default"/>
      </w:rPr>
    </w:lvl>
    <w:lvl w:ilvl="6" w:tplc="300A0001" w:tentative="1">
      <w:start w:val="1"/>
      <w:numFmt w:val="bullet"/>
      <w:lvlText w:val=""/>
      <w:lvlJc w:val="left"/>
      <w:pPr>
        <w:ind w:left="5466" w:hanging="360"/>
      </w:pPr>
      <w:rPr>
        <w:rFonts w:ascii="Symbol" w:hAnsi="Symbol" w:hint="default"/>
      </w:rPr>
    </w:lvl>
    <w:lvl w:ilvl="7" w:tplc="300A0003" w:tentative="1">
      <w:start w:val="1"/>
      <w:numFmt w:val="bullet"/>
      <w:lvlText w:val="o"/>
      <w:lvlJc w:val="left"/>
      <w:pPr>
        <w:ind w:left="6186" w:hanging="360"/>
      </w:pPr>
      <w:rPr>
        <w:rFonts w:ascii="Courier New" w:hAnsi="Courier New" w:cs="Courier New" w:hint="default"/>
      </w:rPr>
    </w:lvl>
    <w:lvl w:ilvl="8" w:tplc="300A0005" w:tentative="1">
      <w:start w:val="1"/>
      <w:numFmt w:val="bullet"/>
      <w:lvlText w:val=""/>
      <w:lvlJc w:val="left"/>
      <w:pPr>
        <w:ind w:left="6906" w:hanging="360"/>
      </w:pPr>
      <w:rPr>
        <w:rFonts w:ascii="Wingdings" w:hAnsi="Wingdings" w:hint="default"/>
      </w:rPr>
    </w:lvl>
  </w:abstractNum>
  <w:abstractNum w:abstractNumId="23">
    <w:nsid w:val="5B8A7A32"/>
    <w:multiLevelType w:val="hybridMultilevel"/>
    <w:tmpl w:val="540E2CF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nsid w:val="5C771180"/>
    <w:multiLevelType w:val="hybridMultilevel"/>
    <w:tmpl w:val="1D525AD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nsid w:val="62BF104A"/>
    <w:multiLevelType w:val="hybridMultilevel"/>
    <w:tmpl w:val="38DCE3A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63C41CF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B2B24BD"/>
    <w:multiLevelType w:val="hybridMultilevel"/>
    <w:tmpl w:val="23ACCC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nsid w:val="6E0A3AC0"/>
    <w:multiLevelType w:val="hybridMultilevel"/>
    <w:tmpl w:val="15361E8C"/>
    <w:lvl w:ilvl="0" w:tplc="8D765CBC">
      <w:numFmt w:val="bullet"/>
      <w:lvlText w:val="•"/>
      <w:lvlJc w:val="left"/>
      <w:pPr>
        <w:ind w:left="786" w:hanging="360"/>
      </w:pPr>
      <w:rPr>
        <w:rFonts w:ascii="Calibri" w:eastAsiaTheme="minorHAnsi" w:hAnsi="Calibri" w:cs="Calibr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nsid w:val="7326401A"/>
    <w:multiLevelType w:val="hybridMultilevel"/>
    <w:tmpl w:val="ECD067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nsid w:val="74054535"/>
    <w:multiLevelType w:val="hybridMultilevel"/>
    <w:tmpl w:val="667C42E6"/>
    <w:lvl w:ilvl="0" w:tplc="300A000D">
      <w:start w:val="1"/>
      <w:numFmt w:val="bullet"/>
      <w:lvlText w:val=""/>
      <w:lvlJc w:val="left"/>
      <w:pPr>
        <w:ind w:left="720" w:hanging="360"/>
      </w:pPr>
      <w:rPr>
        <w:rFonts w:ascii="Wingdings" w:hAnsi="Wingdings"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31">
    <w:nsid w:val="7A7E7D74"/>
    <w:multiLevelType w:val="multilevel"/>
    <w:tmpl w:val="EB4EC93E"/>
    <w:lvl w:ilvl="0">
      <w:start w:val="1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6"/>
  </w:num>
  <w:num w:numId="2">
    <w:abstractNumId w:val="31"/>
  </w:num>
  <w:num w:numId="3">
    <w:abstractNumId w:val="7"/>
  </w:num>
  <w:num w:numId="4">
    <w:abstractNumId w:val="5"/>
  </w:num>
  <w:num w:numId="5">
    <w:abstractNumId w:val="18"/>
  </w:num>
  <w:num w:numId="6">
    <w:abstractNumId w:val="14"/>
  </w:num>
  <w:num w:numId="7">
    <w:abstractNumId w:val="21"/>
  </w:num>
  <w:num w:numId="8">
    <w:abstractNumId w:val="24"/>
  </w:num>
  <w:num w:numId="9">
    <w:abstractNumId w:val="16"/>
  </w:num>
  <w:num w:numId="10">
    <w:abstractNumId w:val="4"/>
  </w:num>
  <w:num w:numId="11">
    <w:abstractNumId w:val="2"/>
  </w:num>
  <w:num w:numId="12">
    <w:abstractNumId w:val="27"/>
  </w:num>
  <w:num w:numId="13">
    <w:abstractNumId w:val="22"/>
  </w:num>
  <w:num w:numId="14">
    <w:abstractNumId w:val="25"/>
  </w:num>
  <w:num w:numId="15">
    <w:abstractNumId w:val="28"/>
  </w:num>
  <w:num w:numId="16">
    <w:abstractNumId w:val="30"/>
  </w:num>
  <w:num w:numId="17">
    <w:abstractNumId w:val="30"/>
  </w:num>
  <w:num w:numId="18">
    <w:abstractNumId w:val="8"/>
  </w:num>
  <w:num w:numId="19">
    <w:abstractNumId w:val="23"/>
  </w:num>
  <w:num w:numId="20">
    <w:abstractNumId w:val="11"/>
  </w:num>
  <w:num w:numId="21">
    <w:abstractNumId w:val="1"/>
  </w:num>
  <w:num w:numId="22">
    <w:abstractNumId w:val="13"/>
  </w:num>
  <w:num w:numId="23">
    <w:abstractNumId w:val="12"/>
  </w:num>
  <w:num w:numId="24">
    <w:abstractNumId w:val="9"/>
  </w:num>
  <w:num w:numId="25">
    <w:abstractNumId w:val="3"/>
  </w:num>
  <w:num w:numId="26">
    <w:abstractNumId w:val="19"/>
  </w:num>
  <w:num w:numId="27">
    <w:abstractNumId w:val="20"/>
  </w:num>
  <w:num w:numId="28">
    <w:abstractNumId w:val="29"/>
  </w:num>
  <w:num w:numId="29">
    <w:abstractNumId w:val="15"/>
  </w:num>
  <w:num w:numId="30">
    <w:abstractNumId w:val="6"/>
  </w:num>
  <w:num w:numId="31">
    <w:abstractNumId w:val="17"/>
  </w:num>
  <w:num w:numId="32">
    <w:abstractNumId w:val="0"/>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617D"/>
    <w:rsid w:val="000002B9"/>
    <w:rsid w:val="000024A2"/>
    <w:rsid w:val="00004071"/>
    <w:rsid w:val="000103EC"/>
    <w:rsid w:val="00012612"/>
    <w:rsid w:val="00017924"/>
    <w:rsid w:val="00024AD2"/>
    <w:rsid w:val="00035534"/>
    <w:rsid w:val="0003658B"/>
    <w:rsid w:val="000430F8"/>
    <w:rsid w:val="00044362"/>
    <w:rsid w:val="000447C8"/>
    <w:rsid w:val="0004682E"/>
    <w:rsid w:val="00051A97"/>
    <w:rsid w:val="00051FC7"/>
    <w:rsid w:val="00064CA4"/>
    <w:rsid w:val="00064FFA"/>
    <w:rsid w:val="00067628"/>
    <w:rsid w:val="000735DA"/>
    <w:rsid w:val="00074ADD"/>
    <w:rsid w:val="00076A52"/>
    <w:rsid w:val="00080E1D"/>
    <w:rsid w:val="000824B8"/>
    <w:rsid w:val="00083A4A"/>
    <w:rsid w:val="00084C9F"/>
    <w:rsid w:val="00087445"/>
    <w:rsid w:val="00087CA7"/>
    <w:rsid w:val="000912BB"/>
    <w:rsid w:val="000914B7"/>
    <w:rsid w:val="00091741"/>
    <w:rsid w:val="00091A43"/>
    <w:rsid w:val="000A18C4"/>
    <w:rsid w:val="000A6308"/>
    <w:rsid w:val="000B65E3"/>
    <w:rsid w:val="000B6E93"/>
    <w:rsid w:val="000B76D4"/>
    <w:rsid w:val="000B7EB9"/>
    <w:rsid w:val="000B7EF6"/>
    <w:rsid w:val="000B7FDB"/>
    <w:rsid w:val="000C0677"/>
    <w:rsid w:val="000C08E8"/>
    <w:rsid w:val="000C124C"/>
    <w:rsid w:val="000C19B1"/>
    <w:rsid w:val="000C545B"/>
    <w:rsid w:val="000C56CF"/>
    <w:rsid w:val="000C7ADB"/>
    <w:rsid w:val="000D2B43"/>
    <w:rsid w:val="000D33EF"/>
    <w:rsid w:val="000D5B24"/>
    <w:rsid w:val="000E2578"/>
    <w:rsid w:val="000E42EA"/>
    <w:rsid w:val="000E7183"/>
    <w:rsid w:val="000E74C6"/>
    <w:rsid w:val="000F126A"/>
    <w:rsid w:val="000F47D6"/>
    <w:rsid w:val="000F6FB9"/>
    <w:rsid w:val="001002F9"/>
    <w:rsid w:val="00105BE9"/>
    <w:rsid w:val="00106B76"/>
    <w:rsid w:val="0010748A"/>
    <w:rsid w:val="001117CA"/>
    <w:rsid w:val="00112068"/>
    <w:rsid w:val="00113466"/>
    <w:rsid w:val="00114CEF"/>
    <w:rsid w:val="0011542F"/>
    <w:rsid w:val="00115C0E"/>
    <w:rsid w:val="001170A9"/>
    <w:rsid w:val="00120A86"/>
    <w:rsid w:val="00120F79"/>
    <w:rsid w:val="00124D06"/>
    <w:rsid w:val="001315A7"/>
    <w:rsid w:val="001315B8"/>
    <w:rsid w:val="00133691"/>
    <w:rsid w:val="001339DC"/>
    <w:rsid w:val="00133A19"/>
    <w:rsid w:val="001356DF"/>
    <w:rsid w:val="00135BAE"/>
    <w:rsid w:val="00137C2E"/>
    <w:rsid w:val="00143F00"/>
    <w:rsid w:val="001529C3"/>
    <w:rsid w:val="00152F09"/>
    <w:rsid w:val="001559AE"/>
    <w:rsid w:val="00155D00"/>
    <w:rsid w:val="00157206"/>
    <w:rsid w:val="00162207"/>
    <w:rsid w:val="00165D16"/>
    <w:rsid w:val="0016730C"/>
    <w:rsid w:val="00170F4A"/>
    <w:rsid w:val="00173464"/>
    <w:rsid w:val="00176ACA"/>
    <w:rsid w:val="00177306"/>
    <w:rsid w:val="001810CD"/>
    <w:rsid w:val="0018447A"/>
    <w:rsid w:val="00184578"/>
    <w:rsid w:val="0018530A"/>
    <w:rsid w:val="00192B52"/>
    <w:rsid w:val="00193C37"/>
    <w:rsid w:val="00194EA1"/>
    <w:rsid w:val="00195C7A"/>
    <w:rsid w:val="00197605"/>
    <w:rsid w:val="001A1C3F"/>
    <w:rsid w:val="001A3EBE"/>
    <w:rsid w:val="001A6068"/>
    <w:rsid w:val="001A7A0D"/>
    <w:rsid w:val="001B0F7C"/>
    <w:rsid w:val="001B261F"/>
    <w:rsid w:val="001B3FA8"/>
    <w:rsid w:val="001B740A"/>
    <w:rsid w:val="001B7876"/>
    <w:rsid w:val="001C1301"/>
    <w:rsid w:val="001C33DA"/>
    <w:rsid w:val="001C34E1"/>
    <w:rsid w:val="001D1963"/>
    <w:rsid w:val="001D3646"/>
    <w:rsid w:val="001D3EB5"/>
    <w:rsid w:val="001D78DD"/>
    <w:rsid w:val="001E18B6"/>
    <w:rsid w:val="001E2485"/>
    <w:rsid w:val="001E2825"/>
    <w:rsid w:val="001F0991"/>
    <w:rsid w:val="001F652B"/>
    <w:rsid w:val="001F7F78"/>
    <w:rsid w:val="00201FBB"/>
    <w:rsid w:val="002033B9"/>
    <w:rsid w:val="00205D6C"/>
    <w:rsid w:val="00212405"/>
    <w:rsid w:val="0021611C"/>
    <w:rsid w:val="0022203F"/>
    <w:rsid w:val="002231BC"/>
    <w:rsid w:val="00223C54"/>
    <w:rsid w:val="002301B3"/>
    <w:rsid w:val="0023138D"/>
    <w:rsid w:val="002317D1"/>
    <w:rsid w:val="00235FAF"/>
    <w:rsid w:val="002371A0"/>
    <w:rsid w:val="00241D11"/>
    <w:rsid w:val="002428F2"/>
    <w:rsid w:val="00245451"/>
    <w:rsid w:val="0024632F"/>
    <w:rsid w:val="00246DB6"/>
    <w:rsid w:val="00247F6E"/>
    <w:rsid w:val="0025493A"/>
    <w:rsid w:val="002638A9"/>
    <w:rsid w:val="0026612E"/>
    <w:rsid w:val="002702EA"/>
    <w:rsid w:val="00270675"/>
    <w:rsid w:val="00272ED1"/>
    <w:rsid w:val="00282CF2"/>
    <w:rsid w:val="00285198"/>
    <w:rsid w:val="00287BD1"/>
    <w:rsid w:val="00291E10"/>
    <w:rsid w:val="00292073"/>
    <w:rsid w:val="0029237E"/>
    <w:rsid w:val="00293E1F"/>
    <w:rsid w:val="00295308"/>
    <w:rsid w:val="002A18FC"/>
    <w:rsid w:val="002A4F2F"/>
    <w:rsid w:val="002A57A4"/>
    <w:rsid w:val="002B146A"/>
    <w:rsid w:val="002B5079"/>
    <w:rsid w:val="002B6CCF"/>
    <w:rsid w:val="002B71B4"/>
    <w:rsid w:val="002C2553"/>
    <w:rsid w:val="002C31BB"/>
    <w:rsid w:val="002D0F90"/>
    <w:rsid w:val="002D13BE"/>
    <w:rsid w:val="002D2B2A"/>
    <w:rsid w:val="002D4B73"/>
    <w:rsid w:val="002D555E"/>
    <w:rsid w:val="002D7DAF"/>
    <w:rsid w:val="002E54D1"/>
    <w:rsid w:val="002E6BCF"/>
    <w:rsid w:val="002E7389"/>
    <w:rsid w:val="002F22A4"/>
    <w:rsid w:val="002F6F51"/>
    <w:rsid w:val="002F7960"/>
    <w:rsid w:val="00302FA8"/>
    <w:rsid w:val="00303593"/>
    <w:rsid w:val="003107D5"/>
    <w:rsid w:val="00316C62"/>
    <w:rsid w:val="00325BA2"/>
    <w:rsid w:val="0032616D"/>
    <w:rsid w:val="0032685F"/>
    <w:rsid w:val="0032763C"/>
    <w:rsid w:val="00327B2D"/>
    <w:rsid w:val="003317C1"/>
    <w:rsid w:val="003328B5"/>
    <w:rsid w:val="003348C3"/>
    <w:rsid w:val="00335C93"/>
    <w:rsid w:val="00336356"/>
    <w:rsid w:val="00340EF5"/>
    <w:rsid w:val="0034192A"/>
    <w:rsid w:val="0034364C"/>
    <w:rsid w:val="003439F0"/>
    <w:rsid w:val="00343BF5"/>
    <w:rsid w:val="00352009"/>
    <w:rsid w:val="00352C11"/>
    <w:rsid w:val="00361D08"/>
    <w:rsid w:val="003622D0"/>
    <w:rsid w:val="00367FBA"/>
    <w:rsid w:val="00371485"/>
    <w:rsid w:val="003727BA"/>
    <w:rsid w:val="00373562"/>
    <w:rsid w:val="0037410B"/>
    <w:rsid w:val="00381291"/>
    <w:rsid w:val="003823DD"/>
    <w:rsid w:val="0039361B"/>
    <w:rsid w:val="00393C0B"/>
    <w:rsid w:val="00396BCF"/>
    <w:rsid w:val="00397146"/>
    <w:rsid w:val="003A514B"/>
    <w:rsid w:val="003A595A"/>
    <w:rsid w:val="003A7AD8"/>
    <w:rsid w:val="003B1A13"/>
    <w:rsid w:val="003B3129"/>
    <w:rsid w:val="003C664E"/>
    <w:rsid w:val="003D0F06"/>
    <w:rsid w:val="003D5734"/>
    <w:rsid w:val="003D5E9B"/>
    <w:rsid w:val="003E02ED"/>
    <w:rsid w:val="003E1316"/>
    <w:rsid w:val="003E24CB"/>
    <w:rsid w:val="003E47B4"/>
    <w:rsid w:val="003E4B32"/>
    <w:rsid w:val="003E4D52"/>
    <w:rsid w:val="003E7434"/>
    <w:rsid w:val="003E7FB1"/>
    <w:rsid w:val="003F05BB"/>
    <w:rsid w:val="003F22A5"/>
    <w:rsid w:val="003F3734"/>
    <w:rsid w:val="003F4237"/>
    <w:rsid w:val="003F4B9F"/>
    <w:rsid w:val="003F6146"/>
    <w:rsid w:val="00404001"/>
    <w:rsid w:val="00404F89"/>
    <w:rsid w:val="004066AF"/>
    <w:rsid w:val="00407148"/>
    <w:rsid w:val="00414819"/>
    <w:rsid w:val="00415995"/>
    <w:rsid w:val="00415A6C"/>
    <w:rsid w:val="00421656"/>
    <w:rsid w:val="00424CA1"/>
    <w:rsid w:val="00425FE0"/>
    <w:rsid w:val="00427A6D"/>
    <w:rsid w:val="004325C5"/>
    <w:rsid w:val="00432736"/>
    <w:rsid w:val="004329D2"/>
    <w:rsid w:val="00436936"/>
    <w:rsid w:val="00436FB3"/>
    <w:rsid w:val="004373E8"/>
    <w:rsid w:val="00450793"/>
    <w:rsid w:val="00450E7E"/>
    <w:rsid w:val="00452A2A"/>
    <w:rsid w:val="00453363"/>
    <w:rsid w:val="004548BD"/>
    <w:rsid w:val="004555A8"/>
    <w:rsid w:val="0045657D"/>
    <w:rsid w:val="0045754F"/>
    <w:rsid w:val="00461539"/>
    <w:rsid w:val="004631E8"/>
    <w:rsid w:val="0046335B"/>
    <w:rsid w:val="0046375F"/>
    <w:rsid w:val="00464CBE"/>
    <w:rsid w:val="00467B0D"/>
    <w:rsid w:val="00471C36"/>
    <w:rsid w:val="00480E16"/>
    <w:rsid w:val="0048159F"/>
    <w:rsid w:val="00482218"/>
    <w:rsid w:val="004827F1"/>
    <w:rsid w:val="00482EDD"/>
    <w:rsid w:val="00491A1E"/>
    <w:rsid w:val="004929C2"/>
    <w:rsid w:val="0049516B"/>
    <w:rsid w:val="0049572A"/>
    <w:rsid w:val="0049662F"/>
    <w:rsid w:val="0049764F"/>
    <w:rsid w:val="00497F76"/>
    <w:rsid w:val="004A0DA7"/>
    <w:rsid w:val="004A25C7"/>
    <w:rsid w:val="004A3427"/>
    <w:rsid w:val="004A44C3"/>
    <w:rsid w:val="004A4747"/>
    <w:rsid w:val="004A4D35"/>
    <w:rsid w:val="004A7DE7"/>
    <w:rsid w:val="004B126D"/>
    <w:rsid w:val="004B37EF"/>
    <w:rsid w:val="004B5632"/>
    <w:rsid w:val="004C0FE1"/>
    <w:rsid w:val="004C2847"/>
    <w:rsid w:val="004C3610"/>
    <w:rsid w:val="004C46F7"/>
    <w:rsid w:val="004C4D4E"/>
    <w:rsid w:val="004C5FB3"/>
    <w:rsid w:val="004D50CF"/>
    <w:rsid w:val="004E11EB"/>
    <w:rsid w:val="004E3114"/>
    <w:rsid w:val="004E419B"/>
    <w:rsid w:val="004E4E8B"/>
    <w:rsid w:val="004E5575"/>
    <w:rsid w:val="004F0A7B"/>
    <w:rsid w:val="004F2C02"/>
    <w:rsid w:val="004F3890"/>
    <w:rsid w:val="004F41F0"/>
    <w:rsid w:val="004F5920"/>
    <w:rsid w:val="004F6441"/>
    <w:rsid w:val="004F68BC"/>
    <w:rsid w:val="005017BE"/>
    <w:rsid w:val="00502159"/>
    <w:rsid w:val="00502B83"/>
    <w:rsid w:val="00503295"/>
    <w:rsid w:val="00504031"/>
    <w:rsid w:val="005045D4"/>
    <w:rsid w:val="00506BEA"/>
    <w:rsid w:val="005074CF"/>
    <w:rsid w:val="00511C4C"/>
    <w:rsid w:val="00513DF0"/>
    <w:rsid w:val="00515BF5"/>
    <w:rsid w:val="005163A1"/>
    <w:rsid w:val="00520188"/>
    <w:rsid w:val="0052039C"/>
    <w:rsid w:val="005209B4"/>
    <w:rsid w:val="00521004"/>
    <w:rsid w:val="0052412C"/>
    <w:rsid w:val="0052653B"/>
    <w:rsid w:val="005266EE"/>
    <w:rsid w:val="005306CD"/>
    <w:rsid w:val="00530CAE"/>
    <w:rsid w:val="00530CDB"/>
    <w:rsid w:val="00534BA7"/>
    <w:rsid w:val="005368C8"/>
    <w:rsid w:val="005371B2"/>
    <w:rsid w:val="00537F41"/>
    <w:rsid w:val="005400B7"/>
    <w:rsid w:val="00541057"/>
    <w:rsid w:val="00541C41"/>
    <w:rsid w:val="00543413"/>
    <w:rsid w:val="00543B1C"/>
    <w:rsid w:val="00546613"/>
    <w:rsid w:val="00550962"/>
    <w:rsid w:val="00551839"/>
    <w:rsid w:val="00551BE8"/>
    <w:rsid w:val="005536E5"/>
    <w:rsid w:val="00555AAE"/>
    <w:rsid w:val="005573AA"/>
    <w:rsid w:val="0055753A"/>
    <w:rsid w:val="00557D32"/>
    <w:rsid w:val="005657E4"/>
    <w:rsid w:val="00566904"/>
    <w:rsid w:val="00567576"/>
    <w:rsid w:val="00576375"/>
    <w:rsid w:val="005769E1"/>
    <w:rsid w:val="005813DE"/>
    <w:rsid w:val="0058461D"/>
    <w:rsid w:val="00586D7C"/>
    <w:rsid w:val="00587473"/>
    <w:rsid w:val="00594770"/>
    <w:rsid w:val="005963B6"/>
    <w:rsid w:val="00596CAB"/>
    <w:rsid w:val="00596D8E"/>
    <w:rsid w:val="00596E08"/>
    <w:rsid w:val="005A0827"/>
    <w:rsid w:val="005A1912"/>
    <w:rsid w:val="005A295B"/>
    <w:rsid w:val="005A31B1"/>
    <w:rsid w:val="005A5CC6"/>
    <w:rsid w:val="005A6C15"/>
    <w:rsid w:val="005B3FC4"/>
    <w:rsid w:val="005B4B6C"/>
    <w:rsid w:val="005B511A"/>
    <w:rsid w:val="005B7731"/>
    <w:rsid w:val="005C2D2A"/>
    <w:rsid w:val="005C39D2"/>
    <w:rsid w:val="005E1886"/>
    <w:rsid w:val="005E29FA"/>
    <w:rsid w:val="005E3181"/>
    <w:rsid w:val="005E4E01"/>
    <w:rsid w:val="005E5DEA"/>
    <w:rsid w:val="005F068A"/>
    <w:rsid w:val="005F2A91"/>
    <w:rsid w:val="005F3912"/>
    <w:rsid w:val="005F3EB3"/>
    <w:rsid w:val="005F47CC"/>
    <w:rsid w:val="00600C57"/>
    <w:rsid w:val="006019E5"/>
    <w:rsid w:val="00601E47"/>
    <w:rsid w:val="0060262D"/>
    <w:rsid w:val="00605889"/>
    <w:rsid w:val="00606869"/>
    <w:rsid w:val="00606FAF"/>
    <w:rsid w:val="00607BAE"/>
    <w:rsid w:val="00612A52"/>
    <w:rsid w:val="0061363B"/>
    <w:rsid w:val="0061458E"/>
    <w:rsid w:val="00615D28"/>
    <w:rsid w:val="00624FD2"/>
    <w:rsid w:val="00627339"/>
    <w:rsid w:val="00630FFC"/>
    <w:rsid w:val="00633937"/>
    <w:rsid w:val="00637AC4"/>
    <w:rsid w:val="00637EFC"/>
    <w:rsid w:val="006400E2"/>
    <w:rsid w:val="00640142"/>
    <w:rsid w:val="00641DDB"/>
    <w:rsid w:val="0064228B"/>
    <w:rsid w:val="0064385C"/>
    <w:rsid w:val="006469A5"/>
    <w:rsid w:val="00650458"/>
    <w:rsid w:val="00651D3A"/>
    <w:rsid w:val="006539A1"/>
    <w:rsid w:val="00653FD3"/>
    <w:rsid w:val="006543D5"/>
    <w:rsid w:val="00656EDC"/>
    <w:rsid w:val="00661AD2"/>
    <w:rsid w:val="006629E9"/>
    <w:rsid w:val="00662B61"/>
    <w:rsid w:val="0067041E"/>
    <w:rsid w:val="00673020"/>
    <w:rsid w:val="006747BE"/>
    <w:rsid w:val="006778E9"/>
    <w:rsid w:val="00677CAA"/>
    <w:rsid w:val="00680F85"/>
    <w:rsid w:val="00681B1A"/>
    <w:rsid w:val="006823C0"/>
    <w:rsid w:val="006832DF"/>
    <w:rsid w:val="006836CE"/>
    <w:rsid w:val="0068562B"/>
    <w:rsid w:val="00690800"/>
    <w:rsid w:val="00693BB1"/>
    <w:rsid w:val="00694AF7"/>
    <w:rsid w:val="00695BEA"/>
    <w:rsid w:val="006A1584"/>
    <w:rsid w:val="006A20CB"/>
    <w:rsid w:val="006A39FC"/>
    <w:rsid w:val="006A425D"/>
    <w:rsid w:val="006A4DCA"/>
    <w:rsid w:val="006A57DE"/>
    <w:rsid w:val="006A6BE3"/>
    <w:rsid w:val="006A6C32"/>
    <w:rsid w:val="006A7C31"/>
    <w:rsid w:val="006B0BEA"/>
    <w:rsid w:val="006B1D97"/>
    <w:rsid w:val="006B7B5B"/>
    <w:rsid w:val="006C0EB1"/>
    <w:rsid w:val="006C2FDD"/>
    <w:rsid w:val="006C6EC9"/>
    <w:rsid w:val="006C7827"/>
    <w:rsid w:val="006D5258"/>
    <w:rsid w:val="006E0D7E"/>
    <w:rsid w:val="006E49B3"/>
    <w:rsid w:val="006E617D"/>
    <w:rsid w:val="006E7F47"/>
    <w:rsid w:val="006F6D55"/>
    <w:rsid w:val="00700447"/>
    <w:rsid w:val="007007BC"/>
    <w:rsid w:val="00701142"/>
    <w:rsid w:val="0070136A"/>
    <w:rsid w:val="00702A78"/>
    <w:rsid w:val="007041F4"/>
    <w:rsid w:val="00704322"/>
    <w:rsid w:val="00705C46"/>
    <w:rsid w:val="00707959"/>
    <w:rsid w:val="00710590"/>
    <w:rsid w:val="00710C6B"/>
    <w:rsid w:val="0071188C"/>
    <w:rsid w:val="007123FE"/>
    <w:rsid w:val="0072180F"/>
    <w:rsid w:val="00722AAE"/>
    <w:rsid w:val="00734081"/>
    <w:rsid w:val="00735F5B"/>
    <w:rsid w:val="00742E3E"/>
    <w:rsid w:val="00744729"/>
    <w:rsid w:val="007469A4"/>
    <w:rsid w:val="00747463"/>
    <w:rsid w:val="00750244"/>
    <w:rsid w:val="00751DC3"/>
    <w:rsid w:val="007527EE"/>
    <w:rsid w:val="00760E6A"/>
    <w:rsid w:val="007622EC"/>
    <w:rsid w:val="007635F8"/>
    <w:rsid w:val="00766B2D"/>
    <w:rsid w:val="00770336"/>
    <w:rsid w:val="00773C5D"/>
    <w:rsid w:val="00773CF2"/>
    <w:rsid w:val="00775A69"/>
    <w:rsid w:val="00775E8A"/>
    <w:rsid w:val="007836F1"/>
    <w:rsid w:val="00786AF4"/>
    <w:rsid w:val="00786D52"/>
    <w:rsid w:val="007928D1"/>
    <w:rsid w:val="00792E61"/>
    <w:rsid w:val="00793767"/>
    <w:rsid w:val="007A4AF7"/>
    <w:rsid w:val="007A4EBC"/>
    <w:rsid w:val="007A5B11"/>
    <w:rsid w:val="007A78C9"/>
    <w:rsid w:val="007B01B3"/>
    <w:rsid w:val="007B33AE"/>
    <w:rsid w:val="007B43BC"/>
    <w:rsid w:val="007B5EAD"/>
    <w:rsid w:val="007C0D0A"/>
    <w:rsid w:val="007C0D61"/>
    <w:rsid w:val="007C6EE5"/>
    <w:rsid w:val="007D0137"/>
    <w:rsid w:val="007D015F"/>
    <w:rsid w:val="007D1BE3"/>
    <w:rsid w:val="007D2373"/>
    <w:rsid w:val="007D23F8"/>
    <w:rsid w:val="007D39EB"/>
    <w:rsid w:val="007D40BF"/>
    <w:rsid w:val="007D7797"/>
    <w:rsid w:val="007E22A0"/>
    <w:rsid w:val="007E2AB2"/>
    <w:rsid w:val="007E3BBD"/>
    <w:rsid w:val="007F1899"/>
    <w:rsid w:val="00800573"/>
    <w:rsid w:val="008019F3"/>
    <w:rsid w:val="00803135"/>
    <w:rsid w:val="00804944"/>
    <w:rsid w:val="00812644"/>
    <w:rsid w:val="00812C8F"/>
    <w:rsid w:val="00812E42"/>
    <w:rsid w:val="0081629E"/>
    <w:rsid w:val="008173CE"/>
    <w:rsid w:val="00823774"/>
    <w:rsid w:val="0082476E"/>
    <w:rsid w:val="00824B5F"/>
    <w:rsid w:val="00826563"/>
    <w:rsid w:val="00826A5B"/>
    <w:rsid w:val="00826D98"/>
    <w:rsid w:val="00827917"/>
    <w:rsid w:val="00831CCA"/>
    <w:rsid w:val="00841735"/>
    <w:rsid w:val="00844800"/>
    <w:rsid w:val="00845ACF"/>
    <w:rsid w:val="008543F5"/>
    <w:rsid w:val="00857768"/>
    <w:rsid w:val="00857A46"/>
    <w:rsid w:val="00857BB9"/>
    <w:rsid w:val="0086596E"/>
    <w:rsid w:val="008675F3"/>
    <w:rsid w:val="00874C19"/>
    <w:rsid w:val="008751D4"/>
    <w:rsid w:val="00883796"/>
    <w:rsid w:val="00886E24"/>
    <w:rsid w:val="008871DD"/>
    <w:rsid w:val="00892449"/>
    <w:rsid w:val="0089615D"/>
    <w:rsid w:val="00896929"/>
    <w:rsid w:val="00897F39"/>
    <w:rsid w:val="008A19A4"/>
    <w:rsid w:val="008A68DA"/>
    <w:rsid w:val="008A6965"/>
    <w:rsid w:val="008B2315"/>
    <w:rsid w:val="008B4525"/>
    <w:rsid w:val="008B7FBE"/>
    <w:rsid w:val="008C13EC"/>
    <w:rsid w:val="008C1598"/>
    <w:rsid w:val="008C1EEA"/>
    <w:rsid w:val="008C22AB"/>
    <w:rsid w:val="008C3B5C"/>
    <w:rsid w:val="008D56ED"/>
    <w:rsid w:val="008D606C"/>
    <w:rsid w:val="008D61DB"/>
    <w:rsid w:val="008E799D"/>
    <w:rsid w:val="008F011F"/>
    <w:rsid w:val="008F0B08"/>
    <w:rsid w:val="008F1F32"/>
    <w:rsid w:val="008F260D"/>
    <w:rsid w:val="008F30DE"/>
    <w:rsid w:val="008F4B3A"/>
    <w:rsid w:val="00902BCE"/>
    <w:rsid w:val="0090429B"/>
    <w:rsid w:val="009053CA"/>
    <w:rsid w:val="00906044"/>
    <w:rsid w:val="0090714A"/>
    <w:rsid w:val="00910A53"/>
    <w:rsid w:val="009126B1"/>
    <w:rsid w:val="00914636"/>
    <w:rsid w:val="00916ADD"/>
    <w:rsid w:val="00920FD7"/>
    <w:rsid w:val="009227D9"/>
    <w:rsid w:val="00923750"/>
    <w:rsid w:val="00923D12"/>
    <w:rsid w:val="00927665"/>
    <w:rsid w:val="009310BE"/>
    <w:rsid w:val="0093158F"/>
    <w:rsid w:val="00932661"/>
    <w:rsid w:val="00935EA1"/>
    <w:rsid w:val="00937451"/>
    <w:rsid w:val="009409B0"/>
    <w:rsid w:val="009442C6"/>
    <w:rsid w:val="009458B2"/>
    <w:rsid w:val="009501DB"/>
    <w:rsid w:val="009525C0"/>
    <w:rsid w:val="00952D3E"/>
    <w:rsid w:val="00960A90"/>
    <w:rsid w:val="00960F5D"/>
    <w:rsid w:val="00963AC7"/>
    <w:rsid w:val="00964880"/>
    <w:rsid w:val="00965FEC"/>
    <w:rsid w:val="0096606B"/>
    <w:rsid w:val="0096627C"/>
    <w:rsid w:val="009667C7"/>
    <w:rsid w:val="009678BC"/>
    <w:rsid w:val="009713AF"/>
    <w:rsid w:val="00973240"/>
    <w:rsid w:val="00976D2C"/>
    <w:rsid w:val="00982D96"/>
    <w:rsid w:val="00983973"/>
    <w:rsid w:val="00986FB8"/>
    <w:rsid w:val="009903D8"/>
    <w:rsid w:val="009905AB"/>
    <w:rsid w:val="00993AB8"/>
    <w:rsid w:val="00993DB6"/>
    <w:rsid w:val="00993E8D"/>
    <w:rsid w:val="00995A44"/>
    <w:rsid w:val="009977C1"/>
    <w:rsid w:val="009A19D4"/>
    <w:rsid w:val="009A2012"/>
    <w:rsid w:val="009A22CE"/>
    <w:rsid w:val="009A2A28"/>
    <w:rsid w:val="009A3ACB"/>
    <w:rsid w:val="009A5050"/>
    <w:rsid w:val="009A6C32"/>
    <w:rsid w:val="009A7C7A"/>
    <w:rsid w:val="009B105E"/>
    <w:rsid w:val="009B12BC"/>
    <w:rsid w:val="009B201B"/>
    <w:rsid w:val="009B34E3"/>
    <w:rsid w:val="009C09AF"/>
    <w:rsid w:val="009C1D65"/>
    <w:rsid w:val="009C312A"/>
    <w:rsid w:val="009C4406"/>
    <w:rsid w:val="009C5F8B"/>
    <w:rsid w:val="009C6A92"/>
    <w:rsid w:val="009D0F41"/>
    <w:rsid w:val="009D0FAD"/>
    <w:rsid w:val="009D17A7"/>
    <w:rsid w:val="009D1BCB"/>
    <w:rsid w:val="009D2B73"/>
    <w:rsid w:val="009D4B1B"/>
    <w:rsid w:val="009D4B86"/>
    <w:rsid w:val="009E14A1"/>
    <w:rsid w:val="009E1F3A"/>
    <w:rsid w:val="009E26E6"/>
    <w:rsid w:val="009E27C6"/>
    <w:rsid w:val="009E2FFA"/>
    <w:rsid w:val="009E301E"/>
    <w:rsid w:val="009E45A0"/>
    <w:rsid w:val="009E59AE"/>
    <w:rsid w:val="009F0228"/>
    <w:rsid w:val="009F116E"/>
    <w:rsid w:val="009F138B"/>
    <w:rsid w:val="009F201B"/>
    <w:rsid w:val="009F3816"/>
    <w:rsid w:val="009F3F9C"/>
    <w:rsid w:val="009F7653"/>
    <w:rsid w:val="00A00B73"/>
    <w:rsid w:val="00A0145D"/>
    <w:rsid w:val="00A03199"/>
    <w:rsid w:val="00A074C4"/>
    <w:rsid w:val="00A12437"/>
    <w:rsid w:val="00A13ABA"/>
    <w:rsid w:val="00A170C4"/>
    <w:rsid w:val="00A174D2"/>
    <w:rsid w:val="00A20BD9"/>
    <w:rsid w:val="00A233C7"/>
    <w:rsid w:val="00A253D6"/>
    <w:rsid w:val="00A26CA1"/>
    <w:rsid w:val="00A26D11"/>
    <w:rsid w:val="00A31F05"/>
    <w:rsid w:val="00A320ED"/>
    <w:rsid w:val="00A3260F"/>
    <w:rsid w:val="00A34682"/>
    <w:rsid w:val="00A370DA"/>
    <w:rsid w:val="00A400E8"/>
    <w:rsid w:val="00A41B0C"/>
    <w:rsid w:val="00A41D5F"/>
    <w:rsid w:val="00A45B1A"/>
    <w:rsid w:val="00A462AA"/>
    <w:rsid w:val="00A528AD"/>
    <w:rsid w:val="00A53356"/>
    <w:rsid w:val="00A54328"/>
    <w:rsid w:val="00A649FA"/>
    <w:rsid w:val="00A64A5D"/>
    <w:rsid w:val="00A708B1"/>
    <w:rsid w:val="00A72404"/>
    <w:rsid w:val="00A75D4E"/>
    <w:rsid w:val="00A76C13"/>
    <w:rsid w:val="00A80A55"/>
    <w:rsid w:val="00A81BCB"/>
    <w:rsid w:val="00A821C2"/>
    <w:rsid w:val="00A843FC"/>
    <w:rsid w:val="00A873B3"/>
    <w:rsid w:val="00A91F87"/>
    <w:rsid w:val="00AA0FCE"/>
    <w:rsid w:val="00AA11ED"/>
    <w:rsid w:val="00AA1DB0"/>
    <w:rsid w:val="00AA66DE"/>
    <w:rsid w:val="00AA77DC"/>
    <w:rsid w:val="00AB1439"/>
    <w:rsid w:val="00AB1F41"/>
    <w:rsid w:val="00AB2412"/>
    <w:rsid w:val="00AB31EC"/>
    <w:rsid w:val="00AB3C4C"/>
    <w:rsid w:val="00AB4A79"/>
    <w:rsid w:val="00AB69D6"/>
    <w:rsid w:val="00AB73E8"/>
    <w:rsid w:val="00AC02CD"/>
    <w:rsid w:val="00AC0419"/>
    <w:rsid w:val="00AC1E79"/>
    <w:rsid w:val="00AC36F2"/>
    <w:rsid w:val="00AC72BA"/>
    <w:rsid w:val="00AC7EC0"/>
    <w:rsid w:val="00AD076B"/>
    <w:rsid w:val="00AD20E6"/>
    <w:rsid w:val="00AD2695"/>
    <w:rsid w:val="00AD2A2F"/>
    <w:rsid w:val="00AD3E4C"/>
    <w:rsid w:val="00AD6000"/>
    <w:rsid w:val="00AD605F"/>
    <w:rsid w:val="00AE0E94"/>
    <w:rsid w:val="00AE54D1"/>
    <w:rsid w:val="00AF4582"/>
    <w:rsid w:val="00B011EC"/>
    <w:rsid w:val="00B02211"/>
    <w:rsid w:val="00B02CA9"/>
    <w:rsid w:val="00B02D8E"/>
    <w:rsid w:val="00B03F3D"/>
    <w:rsid w:val="00B0673A"/>
    <w:rsid w:val="00B06952"/>
    <w:rsid w:val="00B12088"/>
    <w:rsid w:val="00B136FD"/>
    <w:rsid w:val="00B141F2"/>
    <w:rsid w:val="00B153C3"/>
    <w:rsid w:val="00B1569C"/>
    <w:rsid w:val="00B17D4A"/>
    <w:rsid w:val="00B2297D"/>
    <w:rsid w:val="00B24E25"/>
    <w:rsid w:val="00B253FD"/>
    <w:rsid w:val="00B258BB"/>
    <w:rsid w:val="00B301D3"/>
    <w:rsid w:val="00B30EBB"/>
    <w:rsid w:val="00B3216B"/>
    <w:rsid w:val="00B3314A"/>
    <w:rsid w:val="00B3326B"/>
    <w:rsid w:val="00B3420B"/>
    <w:rsid w:val="00B35031"/>
    <w:rsid w:val="00B37139"/>
    <w:rsid w:val="00B37823"/>
    <w:rsid w:val="00B40BD6"/>
    <w:rsid w:val="00B40E27"/>
    <w:rsid w:val="00B4221E"/>
    <w:rsid w:val="00B43CAE"/>
    <w:rsid w:val="00B43FA0"/>
    <w:rsid w:val="00B4571F"/>
    <w:rsid w:val="00B47DD4"/>
    <w:rsid w:val="00B50291"/>
    <w:rsid w:val="00B51E48"/>
    <w:rsid w:val="00B54507"/>
    <w:rsid w:val="00B54680"/>
    <w:rsid w:val="00B55719"/>
    <w:rsid w:val="00B566D7"/>
    <w:rsid w:val="00B611A7"/>
    <w:rsid w:val="00B632C8"/>
    <w:rsid w:val="00B647C2"/>
    <w:rsid w:val="00B66016"/>
    <w:rsid w:val="00B73A94"/>
    <w:rsid w:val="00B75031"/>
    <w:rsid w:val="00B824FE"/>
    <w:rsid w:val="00B83118"/>
    <w:rsid w:val="00B865A6"/>
    <w:rsid w:val="00B86C05"/>
    <w:rsid w:val="00B871AD"/>
    <w:rsid w:val="00B92922"/>
    <w:rsid w:val="00B94197"/>
    <w:rsid w:val="00B96B3B"/>
    <w:rsid w:val="00B96EB4"/>
    <w:rsid w:val="00BA586A"/>
    <w:rsid w:val="00BA5A3E"/>
    <w:rsid w:val="00BB6D45"/>
    <w:rsid w:val="00BC14B9"/>
    <w:rsid w:val="00BC294B"/>
    <w:rsid w:val="00BC4A2E"/>
    <w:rsid w:val="00BC4BDC"/>
    <w:rsid w:val="00BC53B2"/>
    <w:rsid w:val="00BD01E0"/>
    <w:rsid w:val="00BD0D78"/>
    <w:rsid w:val="00BD1380"/>
    <w:rsid w:val="00BD2330"/>
    <w:rsid w:val="00BD2606"/>
    <w:rsid w:val="00BD6184"/>
    <w:rsid w:val="00BD70AA"/>
    <w:rsid w:val="00BD7CDF"/>
    <w:rsid w:val="00BE399C"/>
    <w:rsid w:val="00BE3B0D"/>
    <w:rsid w:val="00BE6378"/>
    <w:rsid w:val="00BF22B4"/>
    <w:rsid w:val="00BF2E8E"/>
    <w:rsid w:val="00BF5901"/>
    <w:rsid w:val="00BF70AB"/>
    <w:rsid w:val="00BF754E"/>
    <w:rsid w:val="00BF75ED"/>
    <w:rsid w:val="00C00561"/>
    <w:rsid w:val="00C02A8F"/>
    <w:rsid w:val="00C03C76"/>
    <w:rsid w:val="00C05F06"/>
    <w:rsid w:val="00C06192"/>
    <w:rsid w:val="00C062DF"/>
    <w:rsid w:val="00C1036F"/>
    <w:rsid w:val="00C11626"/>
    <w:rsid w:val="00C120FE"/>
    <w:rsid w:val="00C1345C"/>
    <w:rsid w:val="00C16621"/>
    <w:rsid w:val="00C20552"/>
    <w:rsid w:val="00C2073D"/>
    <w:rsid w:val="00C240C3"/>
    <w:rsid w:val="00C248CA"/>
    <w:rsid w:val="00C24F0A"/>
    <w:rsid w:val="00C24FC6"/>
    <w:rsid w:val="00C30616"/>
    <w:rsid w:val="00C34661"/>
    <w:rsid w:val="00C40F3E"/>
    <w:rsid w:val="00C44F06"/>
    <w:rsid w:val="00C457FD"/>
    <w:rsid w:val="00C46046"/>
    <w:rsid w:val="00C5033E"/>
    <w:rsid w:val="00C507F0"/>
    <w:rsid w:val="00C50FF8"/>
    <w:rsid w:val="00C51628"/>
    <w:rsid w:val="00C5736B"/>
    <w:rsid w:val="00C61259"/>
    <w:rsid w:val="00C623C3"/>
    <w:rsid w:val="00C624BC"/>
    <w:rsid w:val="00C62DFF"/>
    <w:rsid w:val="00C6592E"/>
    <w:rsid w:val="00C66797"/>
    <w:rsid w:val="00C70A54"/>
    <w:rsid w:val="00C70C19"/>
    <w:rsid w:val="00C7144B"/>
    <w:rsid w:val="00C7184E"/>
    <w:rsid w:val="00C73316"/>
    <w:rsid w:val="00C76A66"/>
    <w:rsid w:val="00C81896"/>
    <w:rsid w:val="00C82135"/>
    <w:rsid w:val="00C84C6C"/>
    <w:rsid w:val="00C903C6"/>
    <w:rsid w:val="00C90D64"/>
    <w:rsid w:val="00C91AF3"/>
    <w:rsid w:val="00C93B89"/>
    <w:rsid w:val="00C946B9"/>
    <w:rsid w:val="00CA2BEF"/>
    <w:rsid w:val="00CA7179"/>
    <w:rsid w:val="00CA794C"/>
    <w:rsid w:val="00CB0AC6"/>
    <w:rsid w:val="00CB105B"/>
    <w:rsid w:val="00CB3457"/>
    <w:rsid w:val="00CB6E1F"/>
    <w:rsid w:val="00CC42F5"/>
    <w:rsid w:val="00CC5AE7"/>
    <w:rsid w:val="00CD0881"/>
    <w:rsid w:val="00CD18F4"/>
    <w:rsid w:val="00CD4C4F"/>
    <w:rsid w:val="00CD4D60"/>
    <w:rsid w:val="00CD5873"/>
    <w:rsid w:val="00CE4B93"/>
    <w:rsid w:val="00CE520B"/>
    <w:rsid w:val="00CE64BC"/>
    <w:rsid w:val="00CE7014"/>
    <w:rsid w:val="00CF1F2B"/>
    <w:rsid w:val="00CF6BD1"/>
    <w:rsid w:val="00D05E3F"/>
    <w:rsid w:val="00D06599"/>
    <w:rsid w:val="00D06DC1"/>
    <w:rsid w:val="00D10272"/>
    <w:rsid w:val="00D109F0"/>
    <w:rsid w:val="00D11B47"/>
    <w:rsid w:val="00D12A1A"/>
    <w:rsid w:val="00D141D9"/>
    <w:rsid w:val="00D1781A"/>
    <w:rsid w:val="00D21853"/>
    <w:rsid w:val="00D21AA1"/>
    <w:rsid w:val="00D21B34"/>
    <w:rsid w:val="00D22CDB"/>
    <w:rsid w:val="00D237A7"/>
    <w:rsid w:val="00D25D6B"/>
    <w:rsid w:val="00D25F0D"/>
    <w:rsid w:val="00D26179"/>
    <w:rsid w:val="00D301AC"/>
    <w:rsid w:val="00D31EB5"/>
    <w:rsid w:val="00D3244D"/>
    <w:rsid w:val="00D33C8B"/>
    <w:rsid w:val="00D34F41"/>
    <w:rsid w:val="00D3582B"/>
    <w:rsid w:val="00D415A3"/>
    <w:rsid w:val="00D43065"/>
    <w:rsid w:val="00D44DCF"/>
    <w:rsid w:val="00D5042A"/>
    <w:rsid w:val="00D51127"/>
    <w:rsid w:val="00D51D7B"/>
    <w:rsid w:val="00D55730"/>
    <w:rsid w:val="00D61875"/>
    <w:rsid w:val="00D70C85"/>
    <w:rsid w:val="00D72077"/>
    <w:rsid w:val="00D725F6"/>
    <w:rsid w:val="00D7300A"/>
    <w:rsid w:val="00D737E6"/>
    <w:rsid w:val="00D73C83"/>
    <w:rsid w:val="00D73C9E"/>
    <w:rsid w:val="00D7775A"/>
    <w:rsid w:val="00D77A42"/>
    <w:rsid w:val="00D80681"/>
    <w:rsid w:val="00D905D3"/>
    <w:rsid w:val="00D9397A"/>
    <w:rsid w:val="00D954B3"/>
    <w:rsid w:val="00D95CC6"/>
    <w:rsid w:val="00DA0E6E"/>
    <w:rsid w:val="00DA1CF4"/>
    <w:rsid w:val="00DA2726"/>
    <w:rsid w:val="00DA30AD"/>
    <w:rsid w:val="00DB3943"/>
    <w:rsid w:val="00DC3651"/>
    <w:rsid w:val="00DC5B56"/>
    <w:rsid w:val="00DC5F83"/>
    <w:rsid w:val="00DD1B4E"/>
    <w:rsid w:val="00DD3C1A"/>
    <w:rsid w:val="00DD58AA"/>
    <w:rsid w:val="00DD61B1"/>
    <w:rsid w:val="00DD6D66"/>
    <w:rsid w:val="00DD72EC"/>
    <w:rsid w:val="00DE13D4"/>
    <w:rsid w:val="00DE1E98"/>
    <w:rsid w:val="00DE7AE7"/>
    <w:rsid w:val="00DF0534"/>
    <w:rsid w:val="00DF40F3"/>
    <w:rsid w:val="00DF5D30"/>
    <w:rsid w:val="00DF6D24"/>
    <w:rsid w:val="00DF7771"/>
    <w:rsid w:val="00E00317"/>
    <w:rsid w:val="00E011EF"/>
    <w:rsid w:val="00E03B15"/>
    <w:rsid w:val="00E04F6F"/>
    <w:rsid w:val="00E13E99"/>
    <w:rsid w:val="00E13F1D"/>
    <w:rsid w:val="00E14999"/>
    <w:rsid w:val="00E15464"/>
    <w:rsid w:val="00E16BE2"/>
    <w:rsid w:val="00E17DDD"/>
    <w:rsid w:val="00E21EAD"/>
    <w:rsid w:val="00E2382B"/>
    <w:rsid w:val="00E277ED"/>
    <w:rsid w:val="00E30020"/>
    <w:rsid w:val="00E327BD"/>
    <w:rsid w:val="00E3286F"/>
    <w:rsid w:val="00E32F47"/>
    <w:rsid w:val="00E35F21"/>
    <w:rsid w:val="00E3740B"/>
    <w:rsid w:val="00E42648"/>
    <w:rsid w:val="00E43226"/>
    <w:rsid w:val="00E43DC2"/>
    <w:rsid w:val="00E44FEF"/>
    <w:rsid w:val="00E4552E"/>
    <w:rsid w:val="00E456C4"/>
    <w:rsid w:val="00E525FF"/>
    <w:rsid w:val="00E52CEC"/>
    <w:rsid w:val="00E5397D"/>
    <w:rsid w:val="00E5402C"/>
    <w:rsid w:val="00E5485A"/>
    <w:rsid w:val="00E5602E"/>
    <w:rsid w:val="00E6229A"/>
    <w:rsid w:val="00E644F9"/>
    <w:rsid w:val="00E651C4"/>
    <w:rsid w:val="00E70459"/>
    <w:rsid w:val="00E715CF"/>
    <w:rsid w:val="00E7162C"/>
    <w:rsid w:val="00E75D3D"/>
    <w:rsid w:val="00E76FA5"/>
    <w:rsid w:val="00E838B3"/>
    <w:rsid w:val="00E84F8F"/>
    <w:rsid w:val="00E851E2"/>
    <w:rsid w:val="00E901C8"/>
    <w:rsid w:val="00E97050"/>
    <w:rsid w:val="00E976E0"/>
    <w:rsid w:val="00EA27B5"/>
    <w:rsid w:val="00EA3272"/>
    <w:rsid w:val="00EA36A7"/>
    <w:rsid w:val="00EA708F"/>
    <w:rsid w:val="00EB3305"/>
    <w:rsid w:val="00EB4D57"/>
    <w:rsid w:val="00EB59C2"/>
    <w:rsid w:val="00EB643A"/>
    <w:rsid w:val="00EB74B8"/>
    <w:rsid w:val="00EB781A"/>
    <w:rsid w:val="00EC065D"/>
    <w:rsid w:val="00EC76AA"/>
    <w:rsid w:val="00ED0B12"/>
    <w:rsid w:val="00ED1C65"/>
    <w:rsid w:val="00ED271A"/>
    <w:rsid w:val="00EE1CD3"/>
    <w:rsid w:val="00EE2A40"/>
    <w:rsid w:val="00EE3920"/>
    <w:rsid w:val="00EE572E"/>
    <w:rsid w:val="00EE6466"/>
    <w:rsid w:val="00EE653C"/>
    <w:rsid w:val="00EF0E2F"/>
    <w:rsid w:val="00EF259F"/>
    <w:rsid w:val="00EF7A0E"/>
    <w:rsid w:val="00F02187"/>
    <w:rsid w:val="00F03398"/>
    <w:rsid w:val="00F036B4"/>
    <w:rsid w:val="00F037EC"/>
    <w:rsid w:val="00F04290"/>
    <w:rsid w:val="00F04BD5"/>
    <w:rsid w:val="00F06C17"/>
    <w:rsid w:val="00F1022D"/>
    <w:rsid w:val="00F10F0C"/>
    <w:rsid w:val="00F17040"/>
    <w:rsid w:val="00F20174"/>
    <w:rsid w:val="00F22233"/>
    <w:rsid w:val="00F2404D"/>
    <w:rsid w:val="00F25030"/>
    <w:rsid w:val="00F27B57"/>
    <w:rsid w:val="00F33105"/>
    <w:rsid w:val="00F34481"/>
    <w:rsid w:val="00F36468"/>
    <w:rsid w:val="00F43826"/>
    <w:rsid w:val="00F50328"/>
    <w:rsid w:val="00F54029"/>
    <w:rsid w:val="00F56A28"/>
    <w:rsid w:val="00F577F0"/>
    <w:rsid w:val="00F60C48"/>
    <w:rsid w:val="00F61688"/>
    <w:rsid w:val="00F61A16"/>
    <w:rsid w:val="00F71F20"/>
    <w:rsid w:val="00F74824"/>
    <w:rsid w:val="00F751D6"/>
    <w:rsid w:val="00F7716D"/>
    <w:rsid w:val="00F80A1D"/>
    <w:rsid w:val="00F8164E"/>
    <w:rsid w:val="00F849E9"/>
    <w:rsid w:val="00F8642D"/>
    <w:rsid w:val="00F87FC0"/>
    <w:rsid w:val="00F90A9E"/>
    <w:rsid w:val="00F937F0"/>
    <w:rsid w:val="00F94A29"/>
    <w:rsid w:val="00F9705C"/>
    <w:rsid w:val="00FA175D"/>
    <w:rsid w:val="00FA1A51"/>
    <w:rsid w:val="00FA43E5"/>
    <w:rsid w:val="00FA63D2"/>
    <w:rsid w:val="00FA682D"/>
    <w:rsid w:val="00FB1E8E"/>
    <w:rsid w:val="00FB2C40"/>
    <w:rsid w:val="00FB3330"/>
    <w:rsid w:val="00FB4BF9"/>
    <w:rsid w:val="00FB5858"/>
    <w:rsid w:val="00FB731F"/>
    <w:rsid w:val="00FC430A"/>
    <w:rsid w:val="00FC48C7"/>
    <w:rsid w:val="00FD0AE2"/>
    <w:rsid w:val="00FD4002"/>
    <w:rsid w:val="00FD5BF7"/>
    <w:rsid w:val="00FD5E8F"/>
    <w:rsid w:val="00FE2CE0"/>
    <w:rsid w:val="00FE597F"/>
    <w:rsid w:val="00FE7D47"/>
    <w:rsid w:val="00FF2FE5"/>
    <w:rsid w:val="00FF5761"/>
    <w:rsid w:val="00FF7D1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25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E61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107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E617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E525FF"/>
    <w:pPr>
      <w:ind w:left="720"/>
      <w:contextualSpacing/>
    </w:pPr>
  </w:style>
  <w:style w:type="paragraph" w:styleId="Textodeglobo">
    <w:name w:val="Balloon Text"/>
    <w:basedOn w:val="Normal"/>
    <w:link w:val="TextodegloboCar"/>
    <w:uiPriority w:val="99"/>
    <w:semiHidden/>
    <w:unhideWhenUsed/>
    <w:rsid w:val="007A78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78C9"/>
    <w:rPr>
      <w:rFonts w:ascii="Tahoma" w:hAnsi="Tahoma" w:cs="Tahoma"/>
      <w:sz w:val="16"/>
      <w:szCs w:val="16"/>
    </w:rPr>
  </w:style>
  <w:style w:type="paragraph" w:styleId="NormalWeb">
    <w:name w:val="Normal (Web)"/>
    <w:basedOn w:val="Normal"/>
    <w:uiPriority w:val="99"/>
    <w:semiHidden/>
    <w:unhideWhenUsed/>
    <w:rsid w:val="007A78C9"/>
    <w:pPr>
      <w:spacing w:before="100" w:beforeAutospacing="1" w:after="100" w:afterAutospacing="1" w:line="240" w:lineRule="auto"/>
    </w:pPr>
    <w:rPr>
      <w:rFonts w:ascii="Times New Roman" w:eastAsiaTheme="minorEastAsia" w:hAnsi="Times New Roman" w:cs="Times New Roman"/>
      <w:sz w:val="24"/>
      <w:szCs w:val="24"/>
      <w:lang w:eastAsia="es-EC"/>
    </w:rPr>
  </w:style>
  <w:style w:type="character" w:styleId="Hipervnculo">
    <w:name w:val="Hyperlink"/>
    <w:basedOn w:val="Fuentedeprrafopredeter"/>
    <w:uiPriority w:val="99"/>
    <w:unhideWhenUsed/>
    <w:rsid w:val="00CE64BC"/>
    <w:rPr>
      <w:color w:val="0000FF"/>
      <w:u w:val="single"/>
    </w:rPr>
  </w:style>
  <w:style w:type="paragraph" w:customStyle="1" w:styleId="Default">
    <w:name w:val="Default"/>
    <w:rsid w:val="007B01B3"/>
    <w:pPr>
      <w:autoSpaceDE w:val="0"/>
      <w:autoSpaceDN w:val="0"/>
      <w:adjustRightInd w:val="0"/>
      <w:spacing w:after="0" w:line="240" w:lineRule="auto"/>
    </w:pPr>
    <w:rPr>
      <w:rFonts w:ascii="Helvetica Neue LT Com" w:hAnsi="Helvetica Neue LT Com" w:cs="Helvetica Neue LT Com"/>
      <w:color w:val="000000"/>
      <w:sz w:val="24"/>
      <w:szCs w:val="24"/>
      <w:lang w:val="en-US"/>
    </w:rPr>
  </w:style>
  <w:style w:type="paragraph" w:styleId="Textonotapie">
    <w:name w:val="footnote text"/>
    <w:basedOn w:val="Normal"/>
    <w:link w:val="TextonotapieCar"/>
    <w:uiPriority w:val="99"/>
    <w:semiHidden/>
    <w:unhideWhenUsed/>
    <w:rsid w:val="001B261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B261F"/>
    <w:rPr>
      <w:sz w:val="20"/>
      <w:szCs w:val="20"/>
    </w:rPr>
  </w:style>
  <w:style w:type="character" w:styleId="Refdenotaalpie">
    <w:name w:val="footnote reference"/>
    <w:basedOn w:val="Fuentedeprrafopredeter"/>
    <w:uiPriority w:val="99"/>
    <w:semiHidden/>
    <w:unhideWhenUsed/>
    <w:rsid w:val="001B261F"/>
    <w:rPr>
      <w:vertAlign w:val="superscript"/>
    </w:rPr>
  </w:style>
  <w:style w:type="paragraph" w:styleId="Encabezado">
    <w:name w:val="header"/>
    <w:basedOn w:val="Normal"/>
    <w:link w:val="EncabezadoCar"/>
    <w:uiPriority w:val="99"/>
    <w:unhideWhenUsed/>
    <w:rsid w:val="00710C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6B"/>
  </w:style>
  <w:style w:type="paragraph" w:styleId="Piedepgina">
    <w:name w:val="footer"/>
    <w:basedOn w:val="Normal"/>
    <w:link w:val="PiedepginaCar"/>
    <w:uiPriority w:val="99"/>
    <w:unhideWhenUsed/>
    <w:rsid w:val="00710C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6B"/>
  </w:style>
  <w:style w:type="character" w:customStyle="1" w:styleId="Ttulo1Car">
    <w:name w:val="Título 1 Car"/>
    <w:basedOn w:val="Fuentedeprrafopredeter"/>
    <w:link w:val="Ttulo1"/>
    <w:uiPriority w:val="9"/>
    <w:rsid w:val="00D25F0D"/>
    <w:rPr>
      <w:rFonts w:asciiTheme="majorHAnsi" w:eastAsiaTheme="majorEastAsia" w:hAnsiTheme="majorHAnsi" w:cstheme="majorBidi"/>
      <w:b/>
      <w:bCs/>
      <w:color w:val="365F91" w:themeColor="accent1" w:themeShade="BF"/>
      <w:sz w:val="28"/>
      <w:szCs w:val="28"/>
    </w:rPr>
  </w:style>
  <w:style w:type="character" w:styleId="Refdecomentario">
    <w:name w:val="annotation reference"/>
    <w:basedOn w:val="Fuentedeprrafopredeter"/>
    <w:uiPriority w:val="99"/>
    <w:semiHidden/>
    <w:unhideWhenUsed/>
    <w:rsid w:val="00995A44"/>
    <w:rPr>
      <w:sz w:val="16"/>
      <w:szCs w:val="16"/>
    </w:rPr>
  </w:style>
  <w:style w:type="paragraph" w:styleId="Textocomentario">
    <w:name w:val="annotation text"/>
    <w:basedOn w:val="Normal"/>
    <w:link w:val="TextocomentarioCar"/>
    <w:uiPriority w:val="99"/>
    <w:semiHidden/>
    <w:unhideWhenUsed/>
    <w:rsid w:val="00995A4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95A44"/>
    <w:rPr>
      <w:sz w:val="20"/>
      <w:szCs w:val="20"/>
    </w:rPr>
  </w:style>
  <w:style w:type="paragraph" w:styleId="Asuntodelcomentario">
    <w:name w:val="annotation subject"/>
    <w:basedOn w:val="Textocomentario"/>
    <w:next w:val="Textocomentario"/>
    <w:link w:val="AsuntodelcomentarioCar"/>
    <w:uiPriority w:val="99"/>
    <w:semiHidden/>
    <w:unhideWhenUsed/>
    <w:rsid w:val="00995A44"/>
    <w:rPr>
      <w:b/>
      <w:bCs/>
    </w:rPr>
  </w:style>
  <w:style w:type="character" w:customStyle="1" w:styleId="AsuntodelcomentarioCar">
    <w:name w:val="Asunto del comentario Car"/>
    <w:basedOn w:val="TextocomentarioCar"/>
    <w:link w:val="Asuntodelcomentario"/>
    <w:uiPriority w:val="99"/>
    <w:semiHidden/>
    <w:rsid w:val="00995A44"/>
    <w:rPr>
      <w:b/>
      <w:bCs/>
      <w:sz w:val="20"/>
      <w:szCs w:val="20"/>
    </w:rPr>
  </w:style>
  <w:style w:type="character" w:customStyle="1" w:styleId="Ttulo3Car">
    <w:name w:val="Título 3 Car"/>
    <w:basedOn w:val="Fuentedeprrafopredeter"/>
    <w:link w:val="Ttulo3"/>
    <w:uiPriority w:val="9"/>
    <w:rsid w:val="003107D5"/>
    <w:rPr>
      <w:rFonts w:asciiTheme="majorHAnsi" w:eastAsiaTheme="majorEastAsia" w:hAnsiTheme="majorHAnsi" w:cstheme="majorBidi"/>
      <w:b/>
      <w:bCs/>
      <w:color w:val="4F81BD" w:themeColor="accent1"/>
    </w:rPr>
  </w:style>
  <w:style w:type="character" w:customStyle="1" w:styleId="mw-mmv-title">
    <w:name w:val="mw-mmv-title"/>
    <w:basedOn w:val="Fuentedeprrafopredeter"/>
    <w:rsid w:val="00932661"/>
  </w:style>
  <w:style w:type="character" w:styleId="Textoennegrita">
    <w:name w:val="Strong"/>
    <w:basedOn w:val="Fuentedeprrafopredeter"/>
    <w:uiPriority w:val="22"/>
    <w:qFormat/>
    <w:rsid w:val="00550962"/>
    <w:rPr>
      <w:b/>
      <w:bCs/>
    </w:rPr>
  </w:style>
  <w:style w:type="paragraph" w:styleId="Ttulo">
    <w:name w:val="Title"/>
    <w:basedOn w:val="Normal"/>
    <w:next w:val="Normal"/>
    <w:link w:val="TtuloCar"/>
    <w:uiPriority w:val="10"/>
    <w:qFormat/>
    <w:rsid w:val="002A4F2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A4F2F"/>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25F0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6E617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107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E617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E525FF"/>
    <w:pPr>
      <w:ind w:left="720"/>
      <w:contextualSpacing/>
    </w:pPr>
  </w:style>
  <w:style w:type="paragraph" w:styleId="Textodeglobo">
    <w:name w:val="Balloon Text"/>
    <w:basedOn w:val="Normal"/>
    <w:link w:val="TextodegloboCar"/>
    <w:uiPriority w:val="99"/>
    <w:semiHidden/>
    <w:unhideWhenUsed/>
    <w:rsid w:val="007A78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A78C9"/>
    <w:rPr>
      <w:rFonts w:ascii="Tahoma" w:hAnsi="Tahoma" w:cs="Tahoma"/>
      <w:sz w:val="16"/>
      <w:szCs w:val="16"/>
    </w:rPr>
  </w:style>
  <w:style w:type="paragraph" w:styleId="NormalWeb">
    <w:name w:val="Normal (Web)"/>
    <w:basedOn w:val="Normal"/>
    <w:uiPriority w:val="99"/>
    <w:semiHidden/>
    <w:unhideWhenUsed/>
    <w:rsid w:val="007A78C9"/>
    <w:pPr>
      <w:spacing w:before="100" w:beforeAutospacing="1" w:after="100" w:afterAutospacing="1" w:line="240" w:lineRule="auto"/>
    </w:pPr>
    <w:rPr>
      <w:rFonts w:ascii="Times New Roman" w:eastAsiaTheme="minorEastAsia" w:hAnsi="Times New Roman" w:cs="Times New Roman"/>
      <w:sz w:val="24"/>
      <w:szCs w:val="24"/>
      <w:lang w:eastAsia="es-EC"/>
    </w:rPr>
  </w:style>
  <w:style w:type="character" w:styleId="Hipervnculo">
    <w:name w:val="Hyperlink"/>
    <w:basedOn w:val="Fuentedeprrafopredeter"/>
    <w:uiPriority w:val="99"/>
    <w:unhideWhenUsed/>
    <w:rsid w:val="00CE64BC"/>
    <w:rPr>
      <w:color w:val="0000FF"/>
      <w:u w:val="single"/>
    </w:rPr>
  </w:style>
  <w:style w:type="paragraph" w:customStyle="1" w:styleId="Default">
    <w:name w:val="Default"/>
    <w:rsid w:val="007B01B3"/>
    <w:pPr>
      <w:autoSpaceDE w:val="0"/>
      <w:autoSpaceDN w:val="0"/>
      <w:adjustRightInd w:val="0"/>
      <w:spacing w:after="0" w:line="240" w:lineRule="auto"/>
    </w:pPr>
    <w:rPr>
      <w:rFonts w:ascii="Helvetica Neue LT Com" w:hAnsi="Helvetica Neue LT Com" w:cs="Helvetica Neue LT Com"/>
      <w:color w:val="000000"/>
      <w:sz w:val="24"/>
      <w:szCs w:val="24"/>
      <w:lang w:val="en-US"/>
    </w:rPr>
  </w:style>
  <w:style w:type="paragraph" w:styleId="Textonotapie">
    <w:name w:val="footnote text"/>
    <w:basedOn w:val="Normal"/>
    <w:link w:val="TextonotapieCar"/>
    <w:uiPriority w:val="99"/>
    <w:semiHidden/>
    <w:unhideWhenUsed/>
    <w:rsid w:val="001B261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B261F"/>
    <w:rPr>
      <w:sz w:val="20"/>
      <w:szCs w:val="20"/>
    </w:rPr>
  </w:style>
  <w:style w:type="character" w:styleId="Refdenotaalpie">
    <w:name w:val="footnote reference"/>
    <w:basedOn w:val="Fuentedeprrafopredeter"/>
    <w:uiPriority w:val="99"/>
    <w:semiHidden/>
    <w:unhideWhenUsed/>
    <w:rsid w:val="001B261F"/>
    <w:rPr>
      <w:vertAlign w:val="superscript"/>
    </w:rPr>
  </w:style>
  <w:style w:type="paragraph" w:styleId="Encabezado">
    <w:name w:val="header"/>
    <w:basedOn w:val="Normal"/>
    <w:link w:val="EncabezadoCar"/>
    <w:uiPriority w:val="99"/>
    <w:unhideWhenUsed/>
    <w:rsid w:val="00710C6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0C6B"/>
  </w:style>
  <w:style w:type="paragraph" w:styleId="Piedepgina">
    <w:name w:val="footer"/>
    <w:basedOn w:val="Normal"/>
    <w:link w:val="PiedepginaCar"/>
    <w:uiPriority w:val="99"/>
    <w:unhideWhenUsed/>
    <w:rsid w:val="00710C6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0C6B"/>
  </w:style>
  <w:style w:type="character" w:customStyle="1" w:styleId="Ttulo1Car">
    <w:name w:val="Título 1 Car"/>
    <w:basedOn w:val="Fuentedeprrafopredeter"/>
    <w:link w:val="Ttulo1"/>
    <w:uiPriority w:val="9"/>
    <w:rsid w:val="00D25F0D"/>
    <w:rPr>
      <w:rFonts w:asciiTheme="majorHAnsi" w:eastAsiaTheme="majorEastAsia" w:hAnsiTheme="majorHAnsi" w:cstheme="majorBidi"/>
      <w:b/>
      <w:bCs/>
      <w:color w:val="365F91" w:themeColor="accent1" w:themeShade="BF"/>
      <w:sz w:val="28"/>
      <w:szCs w:val="28"/>
    </w:rPr>
  </w:style>
  <w:style w:type="character" w:styleId="Refdecomentario">
    <w:name w:val="annotation reference"/>
    <w:basedOn w:val="Fuentedeprrafopredeter"/>
    <w:uiPriority w:val="99"/>
    <w:semiHidden/>
    <w:unhideWhenUsed/>
    <w:rsid w:val="00995A44"/>
    <w:rPr>
      <w:sz w:val="16"/>
      <w:szCs w:val="16"/>
    </w:rPr>
  </w:style>
  <w:style w:type="paragraph" w:styleId="Textocomentario">
    <w:name w:val="annotation text"/>
    <w:basedOn w:val="Normal"/>
    <w:link w:val="TextocomentarioCar"/>
    <w:uiPriority w:val="99"/>
    <w:semiHidden/>
    <w:unhideWhenUsed/>
    <w:rsid w:val="00995A4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95A44"/>
    <w:rPr>
      <w:sz w:val="20"/>
      <w:szCs w:val="20"/>
    </w:rPr>
  </w:style>
  <w:style w:type="paragraph" w:styleId="Asuntodelcomentario">
    <w:name w:val="annotation subject"/>
    <w:basedOn w:val="Textocomentario"/>
    <w:next w:val="Textocomentario"/>
    <w:link w:val="AsuntodelcomentarioCar"/>
    <w:uiPriority w:val="99"/>
    <w:semiHidden/>
    <w:unhideWhenUsed/>
    <w:rsid w:val="00995A44"/>
    <w:rPr>
      <w:b/>
      <w:bCs/>
    </w:rPr>
  </w:style>
  <w:style w:type="character" w:customStyle="1" w:styleId="AsuntodelcomentarioCar">
    <w:name w:val="Asunto del comentario Car"/>
    <w:basedOn w:val="TextocomentarioCar"/>
    <w:link w:val="Asuntodelcomentario"/>
    <w:uiPriority w:val="99"/>
    <w:semiHidden/>
    <w:rsid w:val="00995A44"/>
    <w:rPr>
      <w:b/>
      <w:bCs/>
      <w:sz w:val="20"/>
      <w:szCs w:val="20"/>
    </w:rPr>
  </w:style>
  <w:style w:type="character" w:customStyle="1" w:styleId="Ttulo3Car">
    <w:name w:val="Título 3 Car"/>
    <w:basedOn w:val="Fuentedeprrafopredeter"/>
    <w:link w:val="Ttulo3"/>
    <w:uiPriority w:val="9"/>
    <w:rsid w:val="003107D5"/>
    <w:rPr>
      <w:rFonts w:asciiTheme="majorHAnsi" w:eastAsiaTheme="majorEastAsia" w:hAnsiTheme="majorHAnsi" w:cstheme="majorBidi"/>
      <w:b/>
      <w:bCs/>
      <w:color w:val="4F81BD" w:themeColor="accent1"/>
    </w:rPr>
  </w:style>
  <w:style w:type="character" w:customStyle="1" w:styleId="mw-mmv-title">
    <w:name w:val="mw-mmv-title"/>
    <w:basedOn w:val="Fuentedeprrafopredeter"/>
    <w:rsid w:val="00932661"/>
  </w:style>
  <w:style w:type="character" w:styleId="Textoennegrita">
    <w:name w:val="Strong"/>
    <w:basedOn w:val="Fuentedeprrafopredeter"/>
    <w:uiPriority w:val="22"/>
    <w:qFormat/>
    <w:rsid w:val="00550962"/>
    <w:rPr>
      <w:b/>
      <w:bCs/>
    </w:rPr>
  </w:style>
  <w:style w:type="paragraph" w:styleId="Ttulo">
    <w:name w:val="Title"/>
    <w:basedOn w:val="Normal"/>
    <w:next w:val="Normal"/>
    <w:link w:val="TtuloCar"/>
    <w:uiPriority w:val="10"/>
    <w:qFormat/>
    <w:rsid w:val="002A4F2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A4F2F"/>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76047">
      <w:bodyDiv w:val="1"/>
      <w:marLeft w:val="0"/>
      <w:marRight w:val="0"/>
      <w:marTop w:val="0"/>
      <w:marBottom w:val="0"/>
      <w:divBdr>
        <w:top w:val="none" w:sz="0" w:space="0" w:color="auto"/>
        <w:left w:val="none" w:sz="0" w:space="0" w:color="auto"/>
        <w:bottom w:val="none" w:sz="0" w:space="0" w:color="auto"/>
        <w:right w:val="none" w:sz="0" w:space="0" w:color="auto"/>
      </w:divBdr>
    </w:div>
    <w:div w:id="103159608">
      <w:bodyDiv w:val="1"/>
      <w:marLeft w:val="0"/>
      <w:marRight w:val="0"/>
      <w:marTop w:val="0"/>
      <w:marBottom w:val="0"/>
      <w:divBdr>
        <w:top w:val="none" w:sz="0" w:space="0" w:color="auto"/>
        <w:left w:val="none" w:sz="0" w:space="0" w:color="auto"/>
        <w:bottom w:val="none" w:sz="0" w:space="0" w:color="auto"/>
        <w:right w:val="none" w:sz="0" w:space="0" w:color="auto"/>
      </w:divBdr>
    </w:div>
    <w:div w:id="139882055">
      <w:bodyDiv w:val="1"/>
      <w:marLeft w:val="0"/>
      <w:marRight w:val="0"/>
      <w:marTop w:val="0"/>
      <w:marBottom w:val="0"/>
      <w:divBdr>
        <w:top w:val="none" w:sz="0" w:space="0" w:color="auto"/>
        <w:left w:val="none" w:sz="0" w:space="0" w:color="auto"/>
        <w:bottom w:val="none" w:sz="0" w:space="0" w:color="auto"/>
        <w:right w:val="none" w:sz="0" w:space="0" w:color="auto"/>
      </w:divBdr>
    </w:div>
    <w:div w:id="217595719">
      <w:bodyDiv w:val="1"/>
      <w:marLeft w:val="0"/>
      <w:marRight w:val="0"/>
      <w:marTop w:val="0"/>
      <w:marBottom w:val="0"/>
      <w:divBdr>
        <w:top w:val="none" w:sz="0" w:space="0" w:color="auto"/>
        <w:left w:val="none" w:sz="0" w:space="0" w:color="auto"/>
        <w:bottom w:val="none" w:sz="0" w:space="0" w:color="auto"/>
        <w:right w:val="none" w:sz="0" w:space="0" w:color="auto"/>
      </w:divBdr>
    </w:div>
    <w:div w:id="433742661">
      <w:bodyDiv w:val="1"/>
      <w:marLeft w:val="0"/>
      <w:marRight w:val="0"/>
      <w:marTop w:val="0"/>
      <w:marBottom w:val="0"/>
      <w:divBdr>
        <w:top w:val="none" w:sz="0" w:space="0" w:color="auto"/>
        <w:left w:val="none" w:sz="0" w:space="0" w:color="auto"/>
        <w:bottom w:val="none" w:sz="0" w:space="0" w:color="auto"/>
        <w:right w:val="none" w:sz="0" w:space="0" w:color="auto"/>
      </w:divBdr>
    </w:div>
    <w:div w:id="494304762">
      <w:bodyDiv w:val="1"/>
      <w:marLeft w:val="0"/>
      <w:marRight w:val="0"/>
      <w:marTop w:val="0"/>
      <w:marBottom w:val="0"/>
      <w:divBdr>
        <w:top w:val="none" w:sz="0" w:space="0" w:color="auto"/>
        <w:left w:val="none" w:sz="0" w:space="0" w:color="auto"/>
        <w:bottom w:val="none" w:sz="0" w:space="0" w:color="auto"/>
        <w:right w:val="none" w:sz="0" w:space="0" w:color="auto"/>
      </w:divBdr>
    </w:div>
    <w:div w:id="581528591">
      <w:bodyDiv w:val="1"/>
      <w:marLeft w:val="0"/>
      <w:marRight w:val="0"/>
      <w:marTop w:val="0"/>
      <w:marBottom w:val="0"/>
      <w:divBdr>
        <w:top w:val="none" w:sz="0" w:space="0" w:color="auto"/>
        <w:left w:val="none" w:sz="0" w:space="0" w:color="auto"/>
        <w:bottom w:val="none" w:sz="0" w:space="0" w:color="auto"/>
        <w:right w:val="none" w:sz="0" w:space="0" w:color="auto"/>
      </w:divBdr>
    </w:div>
    <w:div w:id="605039946">
      <w:bodyDiv w:val="1"/>
      <w:marLeft w:val="0"/>
      <w:marRight w:val="0"/>
      <w:marTop w:val="0"/>
      <w:marBottom w:val="0"/>
      <w:divBdr>
        <w:top w:val="none" w:sz="0" w:space="0" w:color="auto"/>
        <w:left w:val="none" w:sz="0" w:space="0" w:color="auto"/>
        <w:bottom w:val="none" w:sz="0" w:space="0" w:color="auto"/>
        <w:right w:val="none" w:sz="0" w:space="0" w:color="auto"/>
      </w:divBdr>
    </w:div>
    <w:div w:id="673000335">
      <w:bodyDiv w:val="1"/>
      <w:marLeft w:val="0"/>
      <w:marRight w:val="0"/>
      <w:marTop w:val="0"/>
      <w:marBottom w:val="0"/>
      <w:divBdr>
        <w:top w:val="none" w:sz="0" w:space="0" w:color="auto"/>
        <w:left w:val="none" w:sz="0" w:space="0" w:color="auto"/>
        <w:bottom w:val="none" w:sz="0" w:space="0" w:color="auto"/>
        <w:right w:val="none" w:sz="0" w:space="0" w:color="auto"/>
      </w:divBdr>
    </w:div>
    <w:div w:id="1009135306">
      <w:bodyDiv w:val="1"/>
      <w:marLeft w:val="0"/>
      <w:marRight w:val="0"/>
      <w:marTop w:val="0"/>
      <w:marBottom w:val="0"/>
      <w:divBdr>
        <w:top w:val="none" w:sz="0" w:space="0" w:color="auto"/>
        <w:left w:val="none" w:sz="0" w:space="0" w:color="auto"/>
        <w:bottom w:val="none" w:sz="0" w:space="0" w:color="auto"/>
        <w:right w:val="none" w:sz="0" w:space="0" w:color="auto"/>
      </w:divBdr>
    </w:div>
    <w:div w:id="1070036561">
      <w:bodyDiv w:val="1"/>
      <w:marLeft w:val="0"/>
      <w:marRight w:val="0"/>
      <w:marTop w:val="0"/>
      <w:marBottom w:val="0"/>
      <w:divBdr>
        <w:top w:val="none" w:sz="0" w:space="0" w:color="auto"/>
        <w:left w:val="none" w:sz="0" w:space="0" w:color="auto"/>
        <w:bottom w:val="none" w:sz="0" w:space="0" w:color="auto"/>
        <w:right w:val="none" w:sz="0" w:space="0" w:color="auto"/>
      </w:divBdr>
    </w:div>
    <w:div w:id="1116368349">
      <w:bodyDiv w:val="1"/>
      <w:marLeft w:val="0"/>
      <w:marRight w:val="0"/>
      <w:marTop w:val="0"/>
      <w:marBottom w:val="0"/>
      <w:divBdr>
        <w:top w:val="none" w:sz="0" w:space="0" w:color="auto"/>
        <w:left w:val="none" w:sz="0" w:space="0" w:color="auto"/>
        <w:bottom w:val="none" w:sz="0" w:space="0" w:color="auto"/>
        <w:right w:val="none" w:sz="0" w:space="0" w:color="auto"/>
      </w:divBdr>
    </w:div>
    <w:div w:id="1260211867">
      <w:bodyDiv w:val="1"/>
      <w:marLeft w:val="0"/>
      <w:marRight w:val="0"/>
      <w:marTop w:val="0"/>
      <w:marBottom w:val="0"/>
      <w:divBdr>
        <w:top w:val="none" w:sz="0" w:space="0" w:color="auto"/>
        <w:left w:val="none" w:sz="0" w:space="0" w:color="auto"/>
        <w:bottom w:val="none" w:sz="0" w:space="0" w:color="auto"/>
        <w:right w:val="none" w:sz="0" w:space="0" w:color="auto"/>
      </w:divBdr>
    </w:div>
    <w:div w:id="1278875954">
      <w:bodyDiv w:val="1"/>
      <w:marLeft w:val="0"/>
      <w:marRight w:val="0"/>
      <w:marTop w:val="0"/>
      <w:marBottom w:val="0"/>
      <w:divBdr>
        <w:top w:val="none" w:sz="0" w:space="0" w:color="auto"/>
        <w:left w:val="none" w:sz="0" w:space="0" w:color="auto"/>
        <w:bottom w:val="none" w:sz="0" w:space="0" w:color="auto"/>
        <w:right w:val="none" w:sz="0" w:space="0" w:color="auto"/>
      </w:divBdr>
    </w:div>
    <w:div w:id="1325548854">
      <w:bodyDiv w:val="1"/>
      <w:marLeft w:val="0"/>
      <w:marRight w:val="0"/>
      <w:marTop w:val="0"/>
      <w:marBottom w:val="0"/>
      <w:divBdr>
        <w:top w:val="none" w:sz="0" w:space="0" w:color="auto"/>
        <w:left w:val="none" w:sz="0" w:space="0" w:color="auto"/>
        <w:bottom w:val="none" w:sz="0" w:space="0" w:color="auto"/>
        <w:right w:val="none" w:sz="0" w:space="0" w:color="auto"/>
      </w:divBdr>
    </w:div>
    <w:div w:id="1553073855">
      <w:bodyDiv w:val="1"/>
      <w:marLeft w:val="0"/>
      <w:marRight w:val="0"/>
      <w:marTop w:val="0"/>
      <w:marBottom w:val="0"/>
      <w:divBdr>
        <w:top w:val="none" w:sz="0" w:space="0" w:color="auto"/>
        <w:left w:val="none" w:sz="0" w:space="0" w:color="auto"/>
        <w:bottom w:val="none" w:sz="0" w:space="0" w:color="auto"/>
        <w:right w:val="none" w:sz="0" w:space="0" w:color="auto"/>
      </w:divBdr>
    </w:div>
    <w:div w:id="1586648971">
      <w:bodyDiv w:val="1"/>
      <w:marLeft w:val="0"/>
      <w:marRight w:val="0"/>
      <w:marTop w:val="0"/>
      <w:marBottom w:val="0"/>
      <w:divBdr>
        <w:top w:val="none" w:sz="0" w:space="0" w:color="auto"/>
        <w:left w:val="none" w:sz="0" w:space="0" w:color="auto"/>
        <w:bottom w:val="none" w:sz="0" w:space="0" w:color="auto"/>
        <w:right w:val="none" w:sz="0" w:space="0" w:color="auto"/>
      </w:divBdr>
    </w:div>
    <w:div w:id="185769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1.png"/><Relationship Id="rId55" Type="http://schemas.openxmlformats.org/officeDocument/2006/relationships/image" Target="media/image44.jpeg"/><Relationship Id="rId63" Type="http://schemas.openxmlformats.org/officeDocument/2006/relationships/image" Target="media/image5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9.emf"/><Relationship Id="rId65" Type="http://schemas.openxmlformats.org/officeDocument/2006/relationships/hyperlink" Target="https://www.ifoam.bio/en/organic-landmarks/definition-organic-agricultur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8.jpeg"/><Relationship Id="rId56" Type="http://schemas.openxmlformats.org/officeDocument/2006/relationships/image" Target="media/image45.jpeg"/><Relationship Id="rId64"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image" Target="media/image43.png"/><Relationship Id="rId62" Type="http://schemas.openxmlformats.org/officeDocument/2006/relationships/image" Target="media/image5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8B793-A806-4F72-B6B0-F740677C4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6507</Words>
  <Characters>35789</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Julio Cabezas Giménez</dc:creator>
  <cp:lastModifiedBy>Ligia Marcela Chipantasi Maila</cp:lastModifiedBy>
  <cp:revision>2</cp:revision>
  <dcterms:created xsi:type="dcterms:W3CDTF">2017-12-05T19:41:00Z</dcterms:created>
  <dcterms:modified xsi:type="dcterms:W3CDTF">2017-12-05T19:41:00Z</dcterms:modified>
</cp:coreProperties>
</file>